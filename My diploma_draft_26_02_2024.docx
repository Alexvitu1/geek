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AB214C" w:rsidRPr="000E6ECE" w:rsidRDefault="00511F98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ECE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00000002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8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9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A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B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C" w14:textId="71818CC1" w:rsidR="00AB214C" w:rsidRPr="000E6ECE" w:rsidRDefault="00E96617" w:rsidP="000E6EC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E6ECE"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адаптивного веб-сайта магазина картин - </w:t>
      </w:r>
      <w:proofErr w:type="spellStart"/>
      <w:r w:rsidRPr="000E6ECE">
        <w:rPr>
          <w:rFonts w:ascii="Times New Roman" w:eastAsia="Times New Roman" w:hAnsi="Times New Roman" w:cs="Times New Roman"/>
          <w:b/>
          <w:sz w:val="28"/>
          <w:szCs w:val="28"/>
        </w:rPr>
        <w:t>фронтенд</w:t>
      </w:r>
      <w:proofErr w:type="spellEnd"/>
      <w:r w:rsidRPr="000E6ECE">
        <w:rPr>
          <w:rFonts w:ascii="Times New Roman" w:eastAsia="Times New Roman" w:hAnsi="Times New Roman" w:cs="Times New Roman"/>
          <w:b/>
          <w:sz w:val="28"/>
          <w:szCs w:val="28"/>
        </w:rPr>
        <w:t xml:space="preserve"> часть</w:t>
      </w:r>
      <w:r w:rsidRPr="000E6EC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14:paraId="0000000D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E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F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1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7" w14:textId="77777777" w:rsidR="00AB214C" w:rsidRPr="000E6ECE" w:rsidRDefault="00AB214C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8" w14:textId="432F2AA3" w:rsidR="00AB214C" w:rsidRPr="000E6ECE" w:rsidRDefault="00E96617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195F">
        <w:rPr>
          <w:rFonts w:ascii="Times New Roman" w:eastAsia="Times New Roman" w:hAnsi="Times New Roman" w:cs="Times New Roman"/>
          <w:sz w:val="28"/>
          <w:szCs w:val="28"/>
        </w:rPr>
        <w:t>Frontend</w:t>
      </w:r>
      <w:proofErr w:type="spellEnd"/>
      <w:r w:rsidRPr="00DF195F">
        <w:rPr>
          <w:rFonts w:ascii="Times New Roman" w:eastAsia="Times New Roman" w:hAnsi="Times New Roman" w:cs="Times New Roman"/>
          <w:sz w:val="28"/>
          <w:szCs w:val="28"/>
        </w:rPr>
        <w:t xml:space="preserve"> программист</w:t>
      </w:r>
      <w:r w:rsidR="00511F98" w:rsidRPr="000E6EC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00001A" w14:textId="708BE9DF" w:rsidR="00AB214C" w:rsidRPr="000E6ECE" w:rsidRDefault="00E96617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195F">
        <w:rPr>
          <w:rFonts w:ascii="Times New Roman" w:eastAsia="Times New Roman" w:hAnsi="Times New Roman" w:cs="Times New Roman"/>
          <w:sz w:val="28"/>
          <w:szCs w:val="28"/>
        </w:rPr>
        <w:t>Кубышев</w:t>
      </w:r>
      <w:proofErr w:type="spellEnd"/>
      <w:r w:rsidRPr="00DF195F">
        <w:rPr>
          <w:rFonts w:ascii="Times New Roman" w:eastAsia="Times New Roman" w:hAnsi="Times New Roman" w:cs="Times New Roman"/>
          <w:sz w:val="28"/>
          <w:szCs w:val="28"/>
        </w:rPr>
        <w:t xml:space="preserve"> А.С.</w:t>
      </w:r>
    </w:p>
    <w:p w14:paraId="0000001B" w14:textId="77777777" w:rsidR="00AB214C" w:rsidRPr="000E6ECE" w:rsidRDefault="00AB214C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C" w14:textId="77777777" w:rsidR="00AB214C" w:rsidRPr="000E6ECE" w:rsidRDefault="00AB214C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D" w14:textId="5A088A23" w:rsidR="00AB214C" w:rsidRDefault="00AB214C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4A83696" w14:textId="1442D21D" w:rsidR="00A6676A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2837029" w14:textId="6772B5A0" w:rsidR="00A6676A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6AEA812" w14:textId="6572986C" w:rsidR="00A6676A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84E57EC" w14:textId="70900021" w:rsidR="00A6676A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F61D484" w14:textId="4722C6C3" w:rsidR="00A6676A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C2FF584" w14:textId="77777777" w:rsidR="00A6676A" w:rsidRPr="000E6ECE" w:rsidRDefault="00A6676A" w:rsidP="00DF195F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29" w14:textId="1C4B8D0A" w:rsidR="00AB214C" w:rsidRPr="000E6ECE" w:rsidRDefault="00E96617" w:rsidP="00A6676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6676A"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0000002A" w14:textId="12E9596B" w:rsidR="00AB214C" w:rsidRPr="005029ED" w:rsidRDefault="00C17DFB" w:rsidP="00A6676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E6ECE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4EA166A" w14:textId="42134732" w:rsidR="0027409C" w:rsidRDefault="0027409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5F9A44" w14:textId="77777777" w:rsidR="00ED00E4" w:rsidRDefault="00ED00E4" w:rsidP="000E6EC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ED00E4" w:rsidSect="00B44092">
          <w:footerReference w:type="default" r:id="rId8"/>
          <w:footerReference w:type="first" r:id="rId9"/>
          <w:pgSz w:w="11909" w:h="16834"/>
          <w:pgMar w:top="1134" w:right="1701" w:bottom="1134" w:left="1701" w:header="720" w:footer="720" w:gutter="0"/>
          <w:pgNumType w:start="0"/>
          <w:cols w:space="720"/>
          <w:titlePg/>
          <w:docGrid w:linePitch="299"/>
        </w:sectPr>
      </w:pPr>
    </w:p>
    <w:p w14:paraId="7775D670" w14:textId="4FE36A12" w:rsidR="00E96617" w:rsidRPr="000E6ECE" w:rsidRDefault="00E96617" w:rsidP="000E6EC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0B3C82">
        <w:rPr>
          <w:b/>
          <w:bCs/>
          <w:color w:val="000000"/>
          <w:sz w:val="28"/>
          <w:szCs w:val="28"/>
        </w:rPr>
        <w:lastRenderedPageBreak/>
        <w:t>Цель:</w:t>
      </w:r>
      <w:r w:rsidRPr="000E6ECE">
        <w:rPr>
          <w:color w:val="000000"/>
          <w:sz w:val="28"/>
          <w:szCs w:val="28"/>
        </w:rPr>
        <w:t xml:space="preserve"> Создать адаптивный веб-сайт магазина картин (</w:t>
      </w:r>
      <w:proofErr w:type="spellStart"/>
      <w:r w:rsidRPr="000E6ECE">
        <w:rPr>
          <w:color w:val="000000"/>
          <w:sz w:val="28"/>
          <w:szCs w:val="28"/>
        </w:rPr>
        <w:t>фронтенд</w:t>
      </w:r>
      <w:proofErr w:type="spellEnd"/>
      <w:r w:rsidRPr="000E6ECE">
        <w:rPr>
          <w:color w:val="000000"/>
          <w:sz w:val="28"/>
          <w:szCs w:val="28"/>
        </w:rPr>
        <w:t xml:space="preserve"> часть) используя для верстки </w:t>
      </w:r>
      <w:r w:rsidR="003B647B" w:rsidRPr="000E6ECE">
        <w:rPr>
          <w:color w:val="000000"/>
          <w:sz w:val="28"/>
          <w:szCs w:val="28"/>
        </w:rPr>
        <w:t xml:space="preserve">макет </w:t>
      </w:r>
      <w:proofErr w:type="spellStart"/>
      <w:r w:rsidR="003B647B" w:rsidRPr="000E6ECE">
        <w:rPr>
          <w:color w:val="000000"/>
          <w:sz w:val="28"/>
          <w:szCs w:val="28"/>
          <w:lang w:val="en-US"/>
        </w:rPr>
        <w:t>Figma</w:t>
      </w:r>
      <w:proofErr w:type="spellEnd"/>
      <w:r w:rsidR="003B647B" w:rsidRPr="000E6ECE">
        <w:rPr>
          <w:color w:val="000000"/>
          <w:sz w:val="28"/>
          <w:szCs w:val="28"/>
        </w:rPr>
        <w:t xml:space="preserve"> </w:t>
      </w:r>
      <w:r w:rsidRPr="000E6ECE">
        <w:rPr>
          <w:color w:val="000000"/>
          <w:sz w:val="28"/>
          <w:szCs w:val="28"/>
        </w:rPr>
        <w:t>и разместить веб-сайт в сети интернет</w:t>
      </w:r>
    </w:p>
    <w:p w14:paraId="7EB083E4" w14:textId="30E2E42A" w:rsidR="00E96617" w:rsidRPr="000E6ECE" w:rsidRDefault="00E96617" w:rsidP="000E6ECE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B3C8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Задачи:</w:t>
      </w:r>
    </w:p>
    <w:p w14:paraId="54C0AFBF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Рассмотреть основные подходы к созданию веб-сайтов, выбору оптимальных инструментов и методологии для создания веб-сайта</w:t>
      </w:r>
    </w:p>
    <w:p w14:paraId="7F231E34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Выбрать макет для верстки сайта в формате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</w:t>
      </w:r>
      <w:proofErr w:type="spellEnd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а находящийся в свободном доступе в сети интернет</w:t>
      </w:r>
    </w:p>
    <w:p w14:paraId="014ABFB5" w14:textId="6841A1B2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Выполнить верстку сайта – создать структуру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вэб</w:t>
      </w:r>
      <w:proofErr w:type="spellEnd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-страницы и </w:t>
      </w:r>
      <w:r w:rsidR="0020013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сделать ее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стилизацию</w:t>
      </w:r>
    </w:p>
    <w:p w14:paraId="2BA93E53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Придать сайту интерактивность используя возможности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 и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</w:p>
    <w:p w14:paraId="16C8B924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Проверить веб-сайт на ошибки</w:t>
      </w:r>
    </w:p>
    <w:p w14:paraId="2D7367E5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Разместить веб-сайт в сети интернет</w:t>
      </w:r>
    </w:p>
    <w:p w14:paraId="3F6574CD" w14:textId="77777777" w:rsidR="00E96617" w:rsidRPr="000E6ECE" w:rsidRDefault="00E96617" w:rsidP="00206D51">
      <w:pPr>
        <w:pStyle w:val="a8"/>
        <w:numPr>
          <w:ilvl w:val="0"/>
          <w:numId w:val="1"/>
        </w:numPr>
        <w:spacing w:after="0" w:line="360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выполнении проекта получить практический опыт по созданию веб-сайта, развить и закрепить знания полученных в ходе обучения в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GeekBrains</w:t>
      </w:r>
      <w:proofErr w:type="spellEnd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</w:rPr>
        <w:t>, определить направления для дальнейшего обучения и практики</w:t>
      </w:r>
    </w:p>
    <w:p w14:paraId="323EABEF" w14:textId="77777777" w:rsidR="00E96617" w:rsidRPr="000E6ECE" w:rsidRDefault="00E96617" w:rsidP="000E6EC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56CEAF" w14:textId="75CF0CDA" w:rsidR="00E96617" w:rsidRPr="00C95BA1" w:rsidRDefault="00E96617" w:rsidP="000E6ECE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E6E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Инструменты</w:t>
      </w:r>
      <w:r w:rsidRPr="00C95BA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: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proofErr w:type="spellEnd"/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Visial</w:t>
      </w:r>
      <w:proofErr w:type="spellEnd"/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Studio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Code</w:t>
      </w:r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proofErr w:type="spellEnd"/>
      <w:r w:rsidRP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0E6E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C95BA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другие</w:t>
      </w:r>
    </w:p>
    <w:p w14:paraId="0243E7C5" w14:textId="49564D64" w:rsidR="00E96617" w:rsidRPr="00C95BA1" w:rsidRDefault="00E96617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0EE3D6F7" w14:textId="55BA68D8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6B54F943" w14:textId="35EB7487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24E23C2E" w14:textId="162B8216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1E2A4383" w14:textId="566CB0EF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22CCB172" w14:textId="21C0161E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611D3D1C" w14:textId="39BE4E90" w:rsidR="00257689" w:rsidRPr="00C95BA1" w:rsidRDefault="00257689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</w:p>
    <w:p w14:paraId="000DBB0A" w14:textId="40560CAF" w:rsidR="00AC750A" w:rsidRDefault="00AC750A">
      <w:pPr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</w:pPr>
    </w:p>
    <w:p w14:paraId="1BF05998" w14:textId="77777777" w:rsidR="00AC750A" w:rsidRDefault="00AC750A" w:rsidP="00E96617">
      <w:pPr>
        <w:pStyle w:val="a7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  <w:sectPr w:rsidR="00AC750A" w:rsidSect="001B2800">
          <w:pgSz w:w="11909" w:h="16834"/>
          <w:pgMar w:top="1134" w:right="567" w:bottom="1134" w:left="1701" w:header="720" w:footer="720" w:gutter="0"/>
          <w:pgNumType w:start="1"/>
          <w:cols w:space="720"/>
          <w:titlePg/>
          <w:docGrid w:linePitch="299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2"/>
          <w:szCs w:val="22"/>
          <w:lang w:val="ru-RU"/>
        </w:rPr>
        <w:id w:val="-560413073"/>
        <w:docPartObj>
          <w:docPartGallery w:val="Table of Contents"/>
          <w:docPartUnique/>
        </w:docPartObj>
      </w:sdtPr>
      <w:sdtEndPr>
        <w:rPr>
          <w:lang w:val="ru"/>
        </w:rPr>
      </w:sdtEndPr>
      <w:sdtContent>
        <w:p w14:paraId="687D1190" w14:textId="599CCC0A" w:rsidR="00687570" w:rsidRDefault="00687570">
          <w:pPr>
            <w:pStyle w:val="ac"/>
          </w:pPr>
          <w:r>
            <w:rPr>
              <w:lang w:val="ru-RU"/>
            </w:rPr>
            <w:t>Оглавление</w:t>
          </w:r>
        </w:p>
        <w:p w14:paraId="2A5DFE06" w14:textId="28D6A517" w:rsidR="003D02EA" w:rsidRDefault="00687570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876973" w:history="1">
            <w:r w:rsidR="003D02EA" w:rsidRPr="00C91860">
              <w:rPr>
                <w:rStyle w:val="a9"/>
                <w:rFonts w:eastAsia="Times New Roman"/>
                <w:noProof/>
              </w:rPr>
              <w:t>Введение</w:t>
            </w:r>
            <w:r w:rsidR="003D02EA">
              <w:rPr>
                <w:noProof/>
                <w:webHidden/>
              </w:rPr>
              <w:tab/>
            </w:r>
            <w:r w:rsidR="003D02EA">
              <w:rPr>
                <w:noProof/>
                <w:webHidden/>
              </w:rPr>
              <w:fldChar w:fldCharType="begin"/>
            </w:r>
            <w:r w:rsidR="003D02EA">
              <w:rPr>
                <w:noProof/>
                <w:webHidden/>
              </w:rPr>
              <w:instrText xml:space="preserve"> PAGEREF _Toc159876973 \h </w:instrText>
            </w:r>
            <w:r w:rsidR="003D02EA">
              <w:rPr>
                <w:noProof/>
                <w:webHidden/>
              </w:rPr>
            </w:r>
            <w:r w:rsidR="003D02EA">
              <w:rPr>
                <w:noProof/>
                <w:webHidden/>
              </w:rPr>
              <w:fldChar w:fldCharType="separate"/>
            </w:r>
            <w:r w:rsidR="003D02EA">
              <w:rPr>
                <w:noProof/>
                <w:webHidden/>
              </w:rPr>
              <w:t>1</w:t>
            </w:r>
            <w:r w:rsidR="003D02EA">
              <w:rPr>
                <w:noProof/>
                <w:webHidden/>
              </w:rPr>
              <w:fldChar w:fldCharType="end"/>
            </w:r>
          </w:hyperlink>
        </w:p>
        <w:p w14:paraId="72E701BF" w14:textId="25617F7E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4" w:history="1">
            <w:r w:rsidRPr="00C91860">
              <w:rPr>
                <w:rStyle w:val="a9"/>
                <w:noProof/>
              </w:rPr>
              <w:t>Глава 1. Основы создания современных веб-сайтов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AE6DD" w14:textId="3C038CA2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5" w:history="1">
            <w:r w:rsidRPr="00C91860">
              <w:rPr>
                <w:rStyle w:val="a9"/>
                <w:noProof/>
              </w:rPr>
              <w:t>Определение веб-сайта</w:t>
            </w:r>
            <w:r w:rsidRPr="00C91860">
              <w:rPr>
                <w:rStyle w:val="a9"/>
                <w:noProof/>
                <w:lang w:val="ru-RU"/>
              </w:rPr>
              <w:t xml:space="preserve"> и история создания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7641C" w14:textId="0C61A93C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6" w:history="1">
            <w:r w:rsidRPr="00C91860">
              <w:rPr>
                <w:rStyle w:val="a9"/>
                <w:noProof/>
              </w:rPr>
              <w:t>Классификация веб-сайтов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4604" w14:textId="5EE50610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7" w:history="1">
            <w:r w:rsidRPr="00C91860">
              <w:rPr>
                <w:rStyle w:val="a9"/>
                <w:noProof/>
              </w:rPr>
              <w:t>Подходы и способы создания веб-сайтов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2B1A4" w14:textId="19A7EC9D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8" w:history="1">
            <w:r w:rsidRPr="00C91860">
              <w:rPr>
                <w:rStyle w:val="a9"/>
                <w:noProof/>
              </w:rPr>
              <w:t>Современные программные средства для создания веб-сайт</w:t>
            </w:r>
            <w:r w:rsidRPr="00C91860">
              <w:rPr>
                <w:rStyle w:val="a9"/>
                <w:noProof/>
                <w:lang w:val="ru-RU"/>
              </w:rPr>
              <w:t>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9E2C" w14:textId="4D1C7183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79" w:history="1">
            <w:r w:rsidRPr="00C91860">
              <w:rPr>
                <w:rStyle w:val="a9"/>
                <w:noProof/>
              </w:rPr>
              <w:t>Фронтенд и бэкенд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BD4C" w14:textId="133CD33C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0" w:history="1">
            <w:r w:rsidRPr="00C91860">
              <w:rPr>
                <w:rStyle w:val="a9"/>
                <w:noProof/>
                <w:shd w:val="clear" w:color="auto" w:fill="FFFFFF"/>
                <w:lang w:val="ru-RU"/>
              </w:rPr>
              <w:t>Обзор программных средств фронтенд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7F91A" w14:textId="4DE7D45D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1" w:history="1">
            <w:r w:rsidRPr="00C91860">
              <w:rPr>
                <w:rStyle w:val="a9"/>
                <w:noProof/>
              </w:rPr>
              <w:t>Этапы выполнения проектов по созданию веб-сайтов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C5B3F" w14:textId="04153999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2" w:history="1">
            <w:r w:rsidRPr="00C91860">
              <w:rPr>
                <w:rStyle w:val="a9"/>
                <w:noProof/>
              </w:rPr>
              <w:t xml:space="preserve">Глава 2 Практическая реализации задачи </w:t>
            </w:r>
            <w:r w:rsidRPr="00C91860">
              <w:rPr>
                <w:rStyle w:val="a9"/>
                <w:noProof/>
                <w:lang w:val="ru-RU"/>
              </w:rPr>
              <w:t xml:space="preserve">по </w:t>
            </w:r>
            <w:r w:rsidRPr="00C91860">
              <w:rPr>
                <w:rStyle w:val="a9"/>
                <w:noProof/>
              </w:rPr>
              <w:t>созданию адаптивного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6305" w14:textId="50FCCF87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3" w:history="1">
            <w:r w:rsidRPr="00C91860">
              <w:rPr>
                <w:rStyle w:val="a9"/>
                <w:noProof/>
                <w:lang w:val="ru-RU"/>
              </w:rPr>
              <w:t>Инструменты, применяемые</w:t>
            </w:r>
            <w:r w:rsidRPr="00C91860">
              <w:rPr>
                <w:rStyle w:val="a9"/>
                <w:noProof/>
              </w:rPr>
              <w:t xml:space="preserve"> </w:t>
            </w:r>
            <w:r w:rsidRPr="00C91860">
              <w:rPr>
                <w:rStyle w:val="a9"/>
                <w:noProof/>
                <w:lang w:val="ru-RU"/>
              </w:rPr>
              <w:t>при</w:t>
            </w:r>
            <w:r w:rsidRPr="00C91860">
              <w:rPr>
                <w:rStyle w:val="a9"/>
                <w:noProof/>
              </w:rPr>
              <w:t xml:space="preserve"> создании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7635" w14:textId="7A6A363A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4" w:history="1">
            <w:r w:rsidRPr="00C91860">
              <w:rPr>
                <w:rStyle w:val="a9"/>
                <w:noProof/>
              </w:rPr>
              <w:t xml:space="preserve">Выбор макета </w:t>
            </w:r>
            <w:r w:rsidRPr="00C91860">
              <w:rPr>
                <w:rStyle w:val="a9"/>
                <w:noProof/>
                <w:lang w:val="en-US"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79C5A" w14:textId="129064F1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5" w:history="1">
            <w:r w:rsidRPr="00C91860">
              <w:rPr>
                <w:rStyle w:val="a9"/>
                <w:noProof/>
              </w:rPr>
              <w:t xml:space="preserve">Верстка </w:t>
            </w:r>
            <w:r w:rsidRPr="00C91860">
              <w:rPr>
                <w:rStyle w:val="a9"/>
                <w:noProof/>
                <w:lang w:val="ru-RU"/>
              </w:rPr>
              <w:t xml:space="preserve">главной </w:t>
            </w:r>
            <w:r w:rsidRPr="00C91860">
              <w:rPr>
                <w:rStyle w:val="a9"/>
                <w:noProof/>
              </w:rPr>
              <w:t>страницы</w:t>
            </w:r>
            <w:r w:rsidRPr="00C91860">
              <w:rPr>
                <w:rStyle w:val="a9"/>
                <w:noProof/>
                <w:lang w:val="ru-RU"/>
              </w:rPr>
              <w:t xml:space="preserve">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62561" w14:textId="7617BC9D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6" w:history="1">
            <w:r w:rsidRPr="00C91860">
              <w:rPr>
                <w:rStyle w:val="a9"/>
                <w:noProof/>
              </w:rPr>
              <w:t xml:space="preserve">Файловая </w:t>
            </w:r>
            <w:r w:rsidRPr="00C91860">
              <w:rPr>
                <w:rStyle w:val="a9"/>
                <w:noProof/>
                <w:lang w:val="ru-RU"/>
              </w:rPr>
              <w:t>система</w:t>
            </w:r>
            <w:r w:rsidRPr="00C91860">
              <w:rPr>
                <w:rStyle w:val="a9"/>
                <w:noProof/>
              </w:rPr>
              <w:t xml:space="preserve">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B74D" w14:textId="2C278BD1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7" w:history="1">
            <w:r w:rsidRPr="00C91860">
              <w:rPr>
                <w:rStyle w:val="a9"/>
                <w:noProof/>
              </w:rPr>
              <w:t>Создание структуры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9069A" w14:textId="0FA8F9AD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8" w:history="1">
            <w:r w:rsidRPr="00C91860">
              <w:rPr>
                <w:rStyle w:val="a9"/>
                <w:noProof/>
              </w:rPr>
              <w:t xml:space="preserve">Семантика </w:t>
            </w:r>
            <w:r w:rsidRPr="00C91860">
              <w:rPr>
                <w:rStyle w:val="a9"/>
                <w:noProof/>
                <w:lang w:val="en-US"/>
              </w:rPr>
              <w:t>HTML</w:t>
            </w:r>
            <w:r w:rsidRPr="00C91860">
              <w:rPr>
                <w:rStyle w:val="a9"/>
                <w:noProof/>
              </w:rPr>
              <w:t xml:space="preserve">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FEB6" w14:textId="48E14A50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89" w:history="1">
            <w:r w:rsidRPr="00C91860">
              <w:rPr>
                <w:rStyle w:val="a9"/>
                <w:noProof/>
                <w:lang w:val="ru-RU"/>
              </w:rPr>
              <w:t>Стилизация главной 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E71DF" w14:textId="76EEA699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0" w:history="1">
            <w:r w:rsidRPr="00C91860">
              <w:rPr>
                <w:rStyle w:val="a9"/>
                <w:noProof/>
              </w:rPr>
              <w:t>Методология БЭМ для верстки и стилизации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3451E" w14:textId="00343248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1" w:history="1">
            <w:r w:rsidRPr="00C91860">
              <w:rPr>
                <w:rStyle w:val="a9"/>
                <w:noProof/>
              </w:rPr>
              <w:t>Адаптивность - отзывчивость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F3FDB" w14:textId="52315DC9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2" w:history="1">
            <w:r w:rsidRPr="00C91860">
              <w:rPr>
                <w:rStyle w:val="a9"/>
                <w:noProof/>
                <w:lang w:val="ru-RU"/>
              </w:rPr>
              <w:t>Использование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171A0" w14:textId="433833F9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3" w:history="1">
            <w:r w:rsidRPr="00C91860">
              <w:rPr>
                <w:rStyle w:val="a9"/>
                <w:noProof/>
              </w:rPr>
              <w:t xml:space="preserve">Загрузка </w:t>
            </w:r>
            <w:r w:rsidRPr="00C91860">
              <w:rPr>
                <w:rStyle w:val="a9"/>
                <w:noProof/>
                <w:lang w:val="ru-RU"/>
              </w:rPr>
              <w:t xml:space="preserve">и подключение </w:t>
            </w:r>
            <w:r w:rsidRPr="00C91860">
              <w:rPr>
                <w:rStyle w:val="a9"/>
                <w:noProof/>
              </w:rPr>
              <w:t>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E263" w14:textId="69EB57B8" w:rsidR="003D02EA" w:rsidRDefault="003D02EA">
          <w:pPr>
            <w:pStyle w:val="3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4" w:history="1">
            <w:r w:rsidRPr="00C91860">
              <w:rPr>
                <w:rStyle w:val="a9"/>
                <w:noProof/>
                <w:lang w:val="ru-RU"/>
              </w:rPr>
              <w:t>Нормализация настроек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9D2F1" w14:textId="7086FE8E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5" w:history="1">
            <w:r w:rsidRPr="00C91860">
              <w:rPr>
                <w:rStyle w:val="a9"/>
                <w:noProof/>
              </w:rPr>
              <w:t xml:space="preserve">Создание интерактивных элементов </w:t>
            </w:r>
            <w:r w:rsidRPr="00C91860">
              <w:rPr>
                <w:rStyle w:val="a9"/>
                <w:noProof/>
                <w:lang w:val="ru-RU"/>
              </w:rPr>
              <w:t>главной 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E65BA" w14:textId="6739E555" w:rsidR="003D02EA" w:rsidRDefault="003D02EA">
          <w:pPr>
            <w:pStyle w:val="23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6" w:history="1">
            <w:r w:rsidRPr="00C91860">
              <w:rPr>
                <w:rStyle w:val="a9"/>
                <w:noProof/>
                <w:lang w:val="ru-RU"/>
              </w:rPr>
              <w:t>Разработка внутренних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8C48" w14:textId="5A78C261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7" w:history="1">
            <w:r w:rsidRPr="00C91860">
              <w:rPr>
                <w:rStyle w:val="a9"/>
                <w:noProof/>
              </w:rPr>
              <w:t>Проверка веб-сайта на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F555C" w14:textId="35EC933A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8" w:history="1">
            <w:r w:rsidRPr="00C91860">
              <w:rPr>
                <w:rStyle w:val="a9"/>
                <w:noProof/>
              </w:rPr>
              <w:t>Загрузка веб-сайта в сеть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A94E5" w14:textId="1D128BF0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6999" w:history="1">
            <w:r w:rsidRPr="00C91860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F34C" w14:textId="46450EAA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7000" w:history="1">
            <w:r w:rsidRPr="00C91860">
              <w:rPr>
                <w:rStyle w:val="a9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B034" w14:textId="195584C9" w:rsidR="003D02EA" w:rsidRDefault="003D02EA">
          <w:pPr>
            <w:pStyle w:val="11"/>
            <w:tabs>
              <w:tab w:val="right" w:leader="dot" w:pos="9631"/>
            </w:tabs>
            <w:rPr>
              <w:noProof/>
              <w:lang w:val="ru-RU"/>
            </w:rPr>
          </w:pPr>
          <w:hyperlink w:anchor="_Toc159877001" w:history="1">
            <w:r w:rsidRPr="00C91860">
              <w:rPr>
                <w:rStyle w:val="a9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_Toc159877001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AD83" w14:textId="48045213" w:rsidR="00687570" w:rsidRDefault="00687570">
          <w:r>
            <w:rPr>
              <w:b/>
              <w:bCs/>
            </w:rPr>
            <w:fldChar w:fldCharType="end"/>
          </w:r>
        </w:p>
      </w:sdtContent>
    </w:sdt>
    <w:p w14:paraId="1597754B" w14:textId="09553051" w:rsidR="00A6676A" w:rsidRDefault="00A6676A" w:rsidP="00A6676A">
      <w:pPr>
        <w:rPr>
          <w:sz w:val="28"/>
          <w:szCs w:val="28"/>
        </w:rPr>
      </w:pPr>
    </w:p>
    <w:p w14:paraId="242B3BF7" w14:textId="77777777" w:rsidR="00DA65A0" w:rsidRPr="00A6676A" w:rsidRDefault="00DA65A0" w:rsidP="00A6676A">
      <w:pPr>
        <w:rPr>
          <w:sz w:val="28"/>
          <w:szCs w:val="28"/>
        </w:rPr>
        <w:sectPr w:rsidR="00DA65A0" w:rsidRPr="00A6676A" w:rsidSect="001B2800">
          <w:pgSz w:w="11909" w:h="16834"/>
          <w:pgMar w:top="1134" w:right="567" w:bottom="1134" w:left="1701" w:header="720" w:footer="720" w:gutter="0"/>
          <w:pgNumType w:start="1"/>
          <w:cols w:space="720"/>
          <w:titlePg/>
          <w:docGrid w:linePitch="299"/>
        </w:sectPr>
      </w:pPr>
    </w:p>
    <w:p w14:paraId="1E069941" w14:textId="4B8215F6" w:rsidR="00E96617" w:rsidRDefault="00E96617" w:rsidP="00DA65A0">
      <w:pPr>
        <w:pStyle w:val="1"/>
        <w:rPr>
          <w:rFonts w:eastAsia="Times New Roman"/>
        </w:rPr>
      </w:pPr>
      <w:bookmarkStart w:id="0" w:name="_Toc159876973"/>
      <w:r>
        <w:rPr>
          <w:rFonts w:eastAsia="Times New Roman"/>
        </w:rPr>
        <w:lastRenderedPageBreak/>
        <w:t>Введение</w:t>
      </w:r>
      <w:bookmarkEnd w:id="0"/>
    </w:p>
    <w:p w14:paraId="32C31045" w14:textId="77777777" w:rsidR="00D73A02" w:rsidRPr="00D73A02" w:rsidRDefault="00D73A02" w:rsidP="00D73A02"/>
    <w:p w14:paraId="7E320855" w14:textId="0F97A034" w:rsidR="00E96617" w:rsidRPr="00C14CF1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сегодняшний день интернет является одним из основных источников информации для большинства населения планеты. Согласно </w:t>
      </w:r>
      <w:proofErr w:type="gramStart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отчету</w:t>
      </w:r>
      <w:proofErr w:type="gramEnd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Global</w:t>
      </w:r>
      <w:proofErr w:type="spellEnd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Digital</w:t>
      </w:r>
      <w:proofErr w:type="spellEnd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2023, выпущенного аналитической компанией </w:t>
      </w:r>
      <w:proofErr w:type="spellStart"/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Meltw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ater</w:t>
      </w:r>
      <w:proofErr w:type="spellEnd"/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>в мире насчитывается 5,16 миллиарда пользователей интернета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что 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составляет </w:t>
      </w: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>64,4%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мирового населения.</w:t>
      </w:r>
    </w:p>
    <w:p w14:paraId="6076AE25" w14:textId="5143E0D6" w:rsidR="00E96617" w:rsidRPr="00C14CF1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 </w:t>
      </w:r>
      <w:r w:rsidR="00072C7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последний </w:t>
      </w: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>год количество интернет-пользователей выросло на 1,9%.</w:t>
      </w:r>
    </w:p>
    <w:p w14:paraId="4403B8A7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Текущие тенденции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прироста количества </w:t>
      </w:r>
      <w:r w:rsidRPr="00CD64F4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интернет-пользователей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показывают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, что к концу 2023 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C14CF1">
        <w:rPr>
          <w:rFonts w:ascii="Times New Roman" w:eastAsia="Times New Roman" w:hAnsi="Times New Roman" w:cs="Times New Roman"/>
          <w:color w:val="000000"/>
          <w:sz w:val="28"/>
          <w:szCs w:val="28"/>
        </w:rPr>
        <w:t>почти 2/3 населения мира будут подключены к интернету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CFB821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555EA">
        <w:rPr>
          <w:rFonts w:ascii="Times New Roman" w:eastAsia="Times New Roman" w:hAnsi="Times New Roman" w:cs="Times New Roman"/>
          <w:color w:val="000000"/>
          <w:sz w:val="28"/>
          <w:szCs w:val="28"/>
        </w:rPr>
        <w:t>Хотя поведенческие привычки пользователей сети меняются, «поиск информации» по-прежнему является основной причиной использования интернета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</w:t>
      </w:r>
      <w:r w:rsidRPr="009555EA">
        <w:rPr>
          <w:rFonts w:ascii="Times New Roman" w:eastAsia="Times New Roman" w:hAnsi="Times New Roman" w:cs="Times New Roman"/>
          <w:color w:val="000000"/>
          <w:sz w:val="28"/>
          <w:szCs w:val="28"/>
        </w:rPr>
        <w:t>57,8%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555EA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интернет-пользователей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555EA">
        <w:rPr>
          <w:rFonts w:ascii="Times New Roman" w:eastAsia="Times New Roman" w:hAnsi="Times New Roman" w:cs="Times New Roman"/>
          <w:color w:val="000000"/>
          <w:sz w:val="28"/>
          <w:szCs w:val="28"/>
        </w:rPr>
        <w:t>трудоспособного возраста обращаются к онлайн-ресурсам в поисках информации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данным исследований компании </w:t>
      </w:r>
      <w:r w:rsidRPr="009555E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GWI.</w:t>
      </w:r>
    </w:p>
    <w:p w14:paraId="04D7C58D" w14:textId="553F49AE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этом поиск товаров в интернет и покупки онлайн стали повседневной реальностью расширившись от привычных категорий продукции, покупаемой онлайн, </w:t>
      </w:r>
      <w:r w:rsidRPr="00852727">
        <w:rPr>
          <w:rFonts w:ascii="Times New Roman" w:eastAsia="Times New Roman" w:hAnsi="Times New Roman" w:cs="Times New Roman"/>
          <w:color w:val="000000"/>
          <w:sz w:val="28"/>
          <w:szCs w:val="28"/>
        </w:rPr>
        <w:t>до продуктов питания и товаров повседневного спроса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Согласно данным компании </w:t>
      </w:r>
      <w:proofErr w:type="spellStart"/>
      <w:r w:rsidRPr="00D209D1">
        <w:rPr>
          <w:rFonts w:ascii="Times New Roman" w:eastAsia="Times New Roman" w:hAnsi="Times New Roman" w:cs="Times New Roman"/>
          <w:color w:val="000000"/>
          <w:sz w:val="28"/>
          <w:szCs w:val="28"/>
        </w:rPr>
        <w:t>Statista</w:t>
      </w:r>
      <w:proofErr w:type="spellEnd"/>
      <w:r w:rsidRPr="00D209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17,1% глобальных расходов в 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ритейле</w:t>
      </w:r>
      <w:r w:rsidRPr="00D209D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 последний год приходится на онлайн торговлю.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прогнозам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аналитиков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C14CF1"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 xml:space="preserve">GWI и </w:t>
      </w:r>
      <w:proofErr w:type="spellStart"/>
      <w:r w:rsidRPr="00C14CF1"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>Statista</w:t>
      </w:r>
      <w:proofErr w:type="spellEnd"/>
      <w:r w:rsidRPr="00C14CF1"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>, в ближайшие годы рост доли e-</w:t>
      </w:r>
      <w:proofErr w:type="spellStart"/>
      <w:r w:rsidRPr="00C14CF1"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>commerce</w:t>
      </w:r>
      <w:proofErr w:type="spellEnd"/>
      <w:r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 xml:space="preserve"> сохранится</w:t>
      </w:r>
      <w:r w:rsidRPr="00C14CF1">
        <w:rPr>
          <w:rFonts w:ascii="Times New Roman" w:hAnsi="Times New Roman" w:cs="Times New Roman"/>
          <w:color w:val="444443"/>
          <w:sz w:val="28"/>
          <w:szCs w:val="28"/>
          <w:shd w:val="clear" w:color="auto" w:fill="FFFFFF"/>
        </w:rPr>
        <w:t>.</w:t>
      </w:r>
    </w:p>
    <w:p w14:paraId="64C2537D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этой связи активное присутствие компании в интернете является чрезвычайно важным практически для любого вида бизнеса.</w:t>
      </w:r>
    </w:p>
    <w:p w14:paraId="0E09D521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Активное позиционирование в социальных сетях и современный веб-сайт являются неотъемлемым фактором успеха как для малого бизнеса, так и для глобальных корпораций.</w:t>
      </w:r>
    </w:p>
    <w:p w14:paraId="2A4209FD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Веб-сайт — это окно в мир для бизнеса, которое позволяет </w:t>
      </w:r>
      <w:r w:rsidRPr="007D3FBF"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рассказать о компании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</w:t>
      </w:r>
      <w:r w:rsidRPr="007D3F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продуктах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широкому кругу </w:t>
      </w:r>
      <w:r w:rsidRPr="007D3FBF">
        <w:rPr>
          <w:rFonts w:ascii="Times New Roman" w:eastAsia="Times New Roman" w:hAnsi="Times New Roman" w:cs="Times New Roman"/>
          <w:color w:val="000000"/>
          <w:sz w:val="28"/>
          <w:szCs w:val="28"/>
        </w:rPr>
        <w:t>потенциальны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</w:t>
      </w:r>
      <w:r w:rsidRPr="007D3F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клиент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  <w:r w:rsidRPr="007D3FBF">
        <w:rPr>
          <w:rFonts w:ascii="Times New Roman" w:eastAsia="Times New Roman" w:hAnsi="Times New Roman" w:cs="Times New Roman"/>
          <w:color w:val="000000"/>
          <w:sz w:val="28"/>
          <w:szCs w:val="28"/>
        </w:rPr>
        <w:t>, наладить продажу товаров в случае создания онлайн магазина и многое другое.</w:t>
      </w:r>
    </w:p>
    <w:p w14:paraId="4285EED3" w14:textId="3918149D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Чтобы это окно полностью открылось современный веб-сайт должен соответствовать ряду критериев прежде всего быть адаптивным, то есть корректно работать на различных устройствах 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- </w:t>
      </w:r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</w:rPr>
        <w:t>десктоп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</w:t>
      </w:r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</w:rPr>
        <w:t>, ноутбук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</w:t>
      </w:r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</w:rPr>
        <w:t>, планшет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</w:t>
      </w:r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смартфоне</w:t>
      </w:r>
      <w:r w:rsidRPr="00EA512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727EC2C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Ожидается, что время использования мобильных устройств для выхода интернет продолжит расти, однако компьютеры останутся важной частью цифрового пространства на ближайшие годы. </w:t>
      </w:r>
    </w:p>
    <w:p w14:paraId="419C0D74" w14:textId="77777777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Эти факторы определили выбор темы моей дипломной работы – </w:t>
      </w:r>
      <w:r w:rsidRPr="006E6E3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адаптивного веб-сайта магазина</w:t>
      </w:r>
      <w:r w:rsidRPr="006E6E3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что является чрезвычайно актуальным с учетом текущей ситуации и прогнозируемыми тенденциями развития цифрового пространства в России и мире.</w:t>
      </w:r>
    </w:p>
    <w:p w14:paraId="1ABD0132" w14:textId="1BCB5B45" w:rsidR="00E96617" w:rsidRDefault="00E96617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того, работа над этим проектом позволяет</w:t>
      </w:r>
      <w:r w:rsidRPr="00F24DD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смоделировать </w:t>
      </w:r>
      <w:r w:rsidR="00466E4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типичную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рабочую задачу по созданию веб-сайта на основе макета, полученного от дизайнера, что </w:t>
      </w:r>
      <w:r w:rsidR="00EA512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является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одной из востребованных и широко распространённых задач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разработчика.</w:t>
      </w:r>
    </w:p>
    <w:p w14:paraId="1AB19760" w14:textId="2240D063" w:rsidR="0098281A" w:rsidRDefault="002556C8" w:rsidP="00AD67FD">
      <w:pPr>
        <w:spacing w:after="0" w:line="360" w:lineRule="auto"/>
        <w:ind w:firstLine="709"/>
        <w:rPr>
          <w:ins w:id="1" w:author="Пользователь" w:date="2024-02-27T13:25:00Z"/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Таким образом, целью данного </w:t>
      </w:r>
      <w:r w:rsidR="00E9661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является </w:t>
      </w:r>
      <w:r w:rsidR="0041285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разработка веб-сайта на основе выбранного макета, в котором реализуются наиболее </w:t>
      </w:r>
      <w:r w:rsidR="00412851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оптимальны</w:t>
      </w:r>
      <w:r w:rsidR="00412851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4128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12851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инструменты и </w:t>
      </w:r>
      <w:r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>современны</w:t>
      </w:r>
      <w:r w:rsidR="00412851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E96617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</w:t>
      </w:r>
      <w:r w:rsidR="00412851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50708F" w:rsidRPr="00D73A02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5070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а</w:t>
      </w:r>
      <w:r w:rsidR="0041285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именно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верстка, стилизация, придание интерактивности и загрузка в сети интернет.</w:t>
      </w:r>
    </w:p>
    <w:p w14:paraId="2B871AB7" w14:textId="364E80A1" w:rsidR="00600341" w:rsidRPr="00600341" w:rsidRDefault="00600341" w:rsidP="00AD67FD">
      <w:pPr>
        <w:spacing w:after="0" w:line="360" w:lineRule="auto"/>
        <w:ind w:firstLine="709"/>
        <w:rPr>
          <w:ins w:id="2" w:author="Пользователь" w:date="2024-02-26T18:53:00Z"/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ins w:id="3" w:author="Пользователь" w:date="2024-02-27T13:25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В связи с тем, что выбранный макет </w:t>
        </w:r>
      </w:ins>
      <w:ins w:id="4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включает в себя</w:t>
        </w:r>
      </w:ins>
      <w:ins w:id="5" w:author="Пользователь" w:date="2024-02-27T13:26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</w:t>
        </w:r>
      </w:ins>
      <w:ins w:id="6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только </w:t>
        </w:r>
      </w:ins>
      <w:ins w:id="7" w:author="Пользователь" w:date="2024-02-27T13:26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главн</w:t>
        </w:r>
      </w:ins>
      <w:ins w:id="8" w:author="Пользователь" w:date="2024-02-27T13:36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ую</w:t>
        </w:r>
      </w:ins>
      <w:ins w:id="9" w:author="Пользователь" w:date="2024-02-27T13:26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</w:t>
        </w:r>
      </w:ins>
      <w:ins w:id="10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ст</w:t>
        </w:r>
      </w:ins>
      <w:ins w:id="11" w:author="Пользователь" w:date="2024-02-27T13:26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раниц</w:t>
        </w:r>
      </w:ins>
      <w:ins w:id="12" w:author="Пользователь" w:date="2024-02-27T13:36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у</w:t>
        </w:r>
      </w:ins>
      <w:ins w:id="13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сайта</w:t>
        </w:r>
      </w:ins>
      <w:ins w:id="14" w:author="Пользователь" w:date="2024-02-27T13:26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,</w:t>
        </w:r>
      </w:ins>
      <w:ins w:id="15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в ходе выполнения работы было принято решение о расширении объема проекта </w:t>
        </w:r>
      </w:ins>
      <w:ins w:id="16" w:author="Пользователь" w:date="2024-02-27T13:33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и создании </w:t>
        </w:r>
      </w:ins>
      <w:ins w:id="17" w:author="Пользователь" w:date="2024-02-27T13:32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ряда</w:t>
        </w:r>
      </w:ins>
      <w:ins w:id="18" w:author="Пользователь" w:date="2024-02-27T13:30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внутренних страниц сайта </w:t>
        </w:r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на основе собственного дизайна</w:t>
        </w:r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.</w:t>
        </w:r>
      </w:ins>
      <w:ins w:id="19" w:author="Пользователь" w:date="2024-02-27T13:33:00Z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Благодаря этому удалось </w:t>
        </w:r>
      </w:ins>
      <w:ins w:id="20" w:author="Пользователь" w:date="2024-02-27T13:32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придать логическую завершенность разделам </w:t>
        </w:r>
      </w:ins>
      <w:ins w:id="21" w:author="Пользователь" w:date="2024-02-27T13:37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>главной страницы и реализовать значительно больший функционал веб-сайта.</w:t>
        </w:r>
      </w:ins>
      <w:ins w:id="22" w:author="Пользователь" w:date="2024-02-27T13:32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 </w:t>
        </w:r>
      </w:ins>
    </w:p>
    <w:p w14:paraId="5FE39DC6" w14:textId="66A2027B" w:rsidR="00E96617" w:rsidRPr="004A639F" w:rsidRDefault="0050708F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Данн</w:t>
      </w:r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проект</w:t>
      </w:r>
      <w:r w:rsidR="00466E4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также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ins w:id="23" w:author="Пользователь" w:date="2024-02-27T13:42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дал возможность </w:t>
        </w:r>
      </w:ins>
      <w:del w:id="24" w:author="Пользователь" w:date="2024-02-27T13:42:00Z">
        <w:r w:rsidDel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delText>позвол</w:delText>
        </w:r>
      </w:del>
      <w:del w:id="25" w:author="Пользователь" w:date="2024-02-27T13:41:00Z">
        <w:r w:rsidDel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delText>яет</w:delText>
        </w:r>
      </w:del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сымитировать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работу в команде над реальным проектом, выполняемую </w:t>
      </w:r>
      <w:r w:rsidR="004A639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отсутствии 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четкого </w:t>
      </w:r>
      <w:r w:rsidR="004A639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технического задания и ограниченн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ую по </w:t>
      </w:r>
      <w:r w:rsidR="004A639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срок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ам, с чем </w:t>
      </w:r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нередко </w:t>
      </w:r>
      <w:r w:rsidR="009828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можно столкнуться в реальной жизни.</w:t>
      </w:r>
    </w:p>
    <w:p w14:paraId="20B116BA" w14:textId="56EFB1E9" w:rsidR="00E96617" w:rsidRPr="00AE0BDD" w:rsidRDefault="0098281A" w:rsidP="00AD67FD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Все это </w:t>
      </w:r>
      <w:del w:id="26" w:author="Пользователь" w:date="2024-02-27T13:42:00Z">
        <w:r w:rsidDel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delText>позвол</w:delText>
        </w:r>
        <w:r w:rsidR="00407461" w:rsidDel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delText xml:space="preserve">яет </w:delText>
        </w:r>
      </w:del>
      <w:ins w:id="27" w:author="Пользователь" w:date="2024-02-27T13:42:00Z">
        <w:r w:rsidR="00FA00ED">
          <w:rPr>
            <w:rFonts w:ascii="Times New Roman" w:eastAsia="Times New Roman" w:hAnsi="Times New Roman" w:cs="Times New Roman"/>
            <w:color w:val="000000"/>
            <w:sz w:val="28"/>
            <w:szCs w:val="28"/>
            <w:lang w:val="ru-RU"/>
          </w:rPr>
          <w:t xml:space="preserve">позволило </w:t>
        </w:r>
      </w:ins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раскрыть в рамках одного проекта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все необходимые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практические навыки по разработке веб-сайтов</w:t>
      </w:r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востребованные на рынке</w:t>
      </w:r>
      <w:r w:rsidR="00AE0B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фронтенд</w:t>
      </w:r>
      <w:proofErr w:type="spellEnd"/>
      <w:r w:rsidR="0040746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разработок</w:t>
      </w:r>
      <w:r w:rsidR="00AE0BDD" w:rsidRPr="00AE0BD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150A63F" w14:textId="679E84E8" w:rsidR="00257689" w:rsidRDefault="0025768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AE94E05" w14:textId="1C2DA645" w:rsidR="00CB4AE0" w:rsidRDefault="00CB4AE0" w:rsidP="00687570">
      <w:pPr>
        <w:pStyle w:val="1"/>
      </w:pPr>
      <w:bookmarkStart w:id="28" w:name="_Toc159876974"/>
      <w:r w:rsidRPr="00E96617">
        <w:lastRenderedPageBreak/>
        <w:t>Глава 1. Основы создания современных веб-сайтов</w:t>
      </w:r>
      <w:bookmarkEnd w:id="28"/>
    </w:p>
    <w:p w14:paraId="23F51651" w14:textId="77777777" w:rsidR="003B647B" w:rsidRDefault="003B647B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2D9BA381" w14:textId="0CE4F7A3" w:rsidR="00F02480" w:rsidRPr="000D6626" w:rsidRDefault="000D6626" w:rsidP="00687570">
      <w:pPr>
        <w:pStyle w:val="2"/>
        <w:rPr>
          <w:lang w:val="ru-RU"/>
        </w:rPr>
      </w:pPr>
      <w:bookmarkStart w:id="29" w:name="_Toc159876975"/>
      <w:r w:rsidRPr="000D6626">
        <w:rPr>
          <w:color w:val="000000"/>
        </w:rPr>
        <w:t>Определение веб-сайта</w:t>
      </w:r>
      <w:r>
        <w:rPr>
          <w:color w:val="000000"/>
          <w:lang w:val="ru-RU"/>
        </w:rPr>
        <w:t xml:space="preserve"> и история создания</w:t>
      </w:r>
      <w:bookmarkEnd w:id="29"/>
    </w:p>
    <w:p w14:paraId="3B3EC024" w14:textId="65DC6BDB" w:rsidR="00CE0A2E" w:rsidRPr="007C0A72" w:rsidRDefault="00CE0A2E" w:rsidP="00A0403E">
      <w:pPr>
        <w:pStyle w:val="a7"/>
        <w:spacing w:before="0" w:beforeAutospacing="0" w:after="0" w:afterAutospacing="0" w:line="360" w:lineRule="auto"/>
        <w:ind w:left="720"/>
        <w:rPr>
          <w:i/>
          <w:color w:val="000000"/>
          <w:sz w:val="28"/>
          <w:szCs w:val="28"/>
        </w:rPr>
      </w:pPr>
    </w:p>
    <w:p w14:paraId="3A3F9C16" w14:textId="7C9A3BE0" w:rsidR="00CE0A2E" w:rsidRPr="007C0A72" w:rsidRDefault="00F02480" w:rsidP="00A0403E">
      <w:pPr>
        <w:spacing w:line="36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Согласно </w:t>
      </w:r>
      <w:r w:rsidR="000E6ECE"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определению,</w:t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данному </w:t>
      </w:r>
      <w:r w:rsidR="00461CE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</w:t>
      </w:r>
      <w:r w:rsidR="006A3CEC" w:rsidRPr="009F4FA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специализированном</w:t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сайте для разработчиков MDN </w:t>
      </w:r>
      <w:proofErr w:type="spellStart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Web</w:t>
      </w:r>
      <w:proofErr w:type="spellEnd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Docs</w:t>
      </w:r>
      <w:proofErr w:type="spellEnd"/>
      <w:r w:rsidR="00CE0A2E"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37A5A167" w14:textId="3553C578" w:rsidR="00F02480" w:rsidRPr="007C0A72" w:rsidRDefault="00F02480" w:rsidP="00A0403E">
      <w:pPr>
        <w:spacing w:line="36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“Веб-сайт это </w:t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fldChar w:fldCharType="begin"/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instrText xml:space="preserve"> HYPERLINK "https://developer.mozilla.org/" </w:instrText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fldChar w:fldCharType="separate"/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 это коллекция страниц, связанных между собой какими-либо способами (включая их связи с иными ресурсами), которые досту</w:t>
      </w:r>
      <w:r w:rsidR="006B096C"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пны под единым доменным именем.”</w:t>
      </w:r>
    </w:p>
    <w:p w14:paraId="3914BFEA" w14:textId="4B0D9461" w:rsidR="00117D87" w:rsidRPr="007C0A72" w:rsidRDefault="00F02480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C0A72">
        <w:rPr>
          <w:color w:val="000000"/>
          <w:sz w:val="28"/>
          <w:szCs w:val="28"/>
        </w:rPr>
        <w:fldChar w:fldCharType="end"/>
      </w:r>
      <w:r w:rsidR="00CE0A2E" w:rsidRPr="007C0A72">
        <w:rPr>
          <w:color w:val="000000"/>
          <w:sz w:val="28"/>
          <w:szCs w:val="28"/>
        </w:rPr>
        <w:t>При этом с</w:t>
      </w:r>
      <w:r w:rsidR="006B096C" w:rsidRPr="007C0A72">
        <w:rPr>
          <w:color w:val="000000"/>
          <w:sz w:val="28"/>
          <w:szCs w:val="28"/>
        </w:rPr>
        <w:t>траница или веб-страница - это документ, написанный на языке HTML, который может содержать текстовую и мультимедийную информацию (изображение, музыка, видео)</w:t>
      </w:r>
      <w:r w:rsidR="00117D87" w:rsidRPr="007C0A72">
        <w:rPr>
          <w:color w:val="000000"/>
          <w:sz w:val="28"/>
          <w:szCs w:val="28"/>
        </w:rPr>
        <w:t>.</w:t>
      </w:r>
    </w:p>
    <w:p w14:paraId="4CB28DD1" w14:textId="4BFC2575" w:rsidR="00117D87" w:rsidRPr="007C0A72" w:rsidRDefault="00117D87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C0A72">
        <w:rPr>
          <w:color w:val="000000"/>
          <w:sz w:val="28"/>
          <w:szCs w:val="28"/>
        </w:rPr>
        <w:t xml:space="preserve">Веб-страницы отображаются на экране компьютере посредством браузера – программы </w:t>
      </w:r>
      <w:r w:rsidR="00CE0A2E" w:rsidRPr="007C0A72">
        <w:rPr>
          <w:color w:val="000000"/>
          <w:sz w:val="28"/>
          <w:szCs w:val="28"/>
        </w:rPr>
        <w:t>для поиска и отображения веб-страниц.</w:t>
      </w:r>
    </w:p>
    <w:p w14:paraId="5D260E6D" w14:textId="457D9084" w:rsidR="00117D87" w:rsidRPr="007C0A72" w:rsidRDefault="00117D87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C0A72">
        <w:rPr>
          <w:color w:val="000000"/>
          <w:sz w:val="28"/>
          <w:szCs w:val="28"/>
        </w:rPr>
        <w:t>Каждая страница в сети интернет имеет свой уникальный адрес.</w:t>
      </w:r>
    </w:p>
    <w:p w14:paraId="7D1DF5C3" w14:textId="306280BE" w:rsidR="00117D87" w:rsidRPr="007C0A72" w:rsidRDefault="00117D87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C0A72">
        <w:rPr>
          <w:color w:val="000000"/>
          <w:sz w:val="28"/>
          <w:szCs w:val="28"/>
        </w:rPr>
        <w:t>Для доступа к нужной станице необходимо набрать ее адрес в адресной строке браузера.</w:t>
      </w:r>
    </w:p>
    <w:p w14:paraId="43511F93" w14:textId="7EDD6F23" w:rsidR="00CE0A2E" w:rsidRPr="007C0A72" w:rsidRDefault="00F619FA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C0A72">
        <w:rPr>
          <w:noProof/>
        </w:rPr>
        <w:drawing>
          <wp:anchor distT="0" distB="0" distL="114300" distR="114300" simplePos="0" relativeHeight="251659264" behindDoc="0" locked="0" layoutInCell="1" allowOverlap="1" wp14:anchorId="30D709DE" wp14:editId="5C773C50">
            <wp:simplePos x="0" y="0"/>
            <wp:positionH relativeFrom="column">
              <wp:posOffset>3072384</wp:posOffset>
            </wp:positionH>
            <wp:positionV relativeFrom="paragraph">
              <wp:posOffset>270179</wp:posOffset>
            </wp:positionV>
            <wp:extent cx="2750515" cy="1933251"/>
            <wp:effectExtent l="0" t="0" r="0" b="0"/>
            <wp:wrapThrough wrapText="bothSides">
              <wp:wrapPolygon edited="0">
                <wp:start x="0" y="0"/>
                <wp:lineTo x="0" y="21288"/>
                <wp:lineTo x="21396" y="21288"/>
                <wp:lineTo x="21396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515" cy="1933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8E6D8" w14:textId="682A4E9D" w:rsidR="003B647B" w:rsidRPr="007C0A72" w:rsidRDefault="0006186F" w:rsidP="00A0403E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7C0A72">
        <w:rPr>
          <w:i/>
          <w:color w:val="000000"/>
          <w:sz w:val="28"/>
          <w:szCs w:val="28"/>
        </w:rPr>
        <w:t xml:space="preserve">- </w:t>
      </w:r>
      <w:r w:rsidR="001953A7" w:rsidRPr="007C0A72">
        <w:rPr>
          <w:i/>
          <w:color w:val="000000"/>
          <w:sz w:val="28"/>
          <w:szCs w:val="28"/>
        </w:rPr>
        <w:t>История создания</w:t>
      </w:r>
    </w:p>
    <w:p w14:paraId="58C82F8B" w14:textId="714DA841" w:rsidR="00B33A9D" w:rsidRPr="007C0A72" w:rsidRDefault="00621AE7" w:rsidP="00A0403E">
      <w:pPr>
        <w:pStyle w:val="a7"/>
        <w:spacing w:before="0" w:beforeAutospacing="0" w:after="0" w:afterAutospacing="0" w:line="360" w:lineRule="auto"/>
        <w:rPr>
          <w:color w:val="292929"/>
        </w:rPr>
      </w:pPr>
      <w:r w:rsidRPr="007C0A72">
        <w:rPr>
          <w:color w:val="000000"/>
          <w:sz w:val="28"/>
          <w:szCs w:val="28"/>
        </w:rPr>
        <w:t xml:space="preserve">Первый в мире веб-сайт </w:t>
      </w:r>
      <w:hyperlink r:id="rId11" w:history="1">
        <w:r w:rsidRPr="007C0A72">
          <w:rPr>
            <w:rStyle w:val="a9"/>
            <w:color w:val="2574B9"/>
          </w:rPr>
          <w:t>info.cern.ch.</w:t>
        </w:r>
      </w:hyperlink>
      <w:r w:rsidRPr="007C0A72">
        <w:rPr>
          <w:rStyle w:val="a9"/>
          <w:color w:val="2574B9"/>
        </w:rPr>
        <w:t xml:space="preserve"> </w:t>
      </w:r>
      <w:r w:rsidRPr="007C0A72">
        <w:rPr>
          <w:color w:val="000000"/>
          <w:sz w:val="28"/>
          <w:szCs w:val="28"/>
        </w:rPr>
        <w:t xml:space="preserve">был создан британским исследователем Тимом </w:t>
      </w:r>
      <w:proofErr w:type="spellStart"/>
      <w:r w:rsidRPr="007C0A72">
        <w:rPr>
          <w:color w:val="000000"/>
          <w:sz w:val="28"/>
          <w:szCs w:val="28"/>
        </w:rPr>
        <w:t>Бернерсом</w:t>
      </w:r>
      <w:proofErr w:type="spellEnd"/>
      <w:r w:rsidRPr="007C0A72">
        <w:rPr>
          <w:color w:val="000000"/>
          <w:sz w:val="28"/>
          <w:szCs w:val="28"/>
        </w:rPr>
        <w:t xml:space="preserve">-Ли в </w:t>
      </w:r>
      <w:r w:rsidR="004311BF" w:rsidRPr="007C0A72">
        <w:rPr>
          <w:color w:val="000000"/>
          <w:sz w:val="28"/>
          <w:szCs w:val="28"/>
        </w:rPr>
        <w:t xml:space="preserve">1991 </w:t>
      </w:r>
      <w:r w:rsidRPr="007C0A72">
        <w:rPr>
          <w:color w:val="000000"/>
          <w:sz w:val="28"/>
          <w:szCs w:val="28"/>
        </w:rPr>
        <w:t>г</w:t>
      </w:r>
      <w:r w:rsidR="004311BF" w:rsidRPr="007C0A72">
        <w:rPr>
          <w:color w:val="000000"/>
          <w:sz w:val="28"/>
          <w:szCs w:val="28"/>
        </w:rPr>
        <w:t>.</w:t>
      </w:r>
      <w:r w:rsidRPr="007C0A72">
        <w:rPr>
          <w:color w:val="000000"/>
          <w:sz w:val="28"/>
          <w:szCs w:val="28"/>
        </w:rPr>
        <w:t xml:space="preserve"> для проекта</w:t>
      </w:r>
      <w:r w:rsidR="004311BF" w:rsidRPr="007C0A72">
        <w:rPr>
          <w:color w:val="000000"/>
          <w:sz w:val="28"/>
          <w:szCs w:val="28"/>
        </w:rPr>
        <w:t xml:space="preserve"> «</w:t>
      </w:r>
      <w:proofErr w:type="spellStart"/>
      <w:r w:rsidR="004311BF" w:rsidRPr="007C0A72">
        <w:rPr>
          <w:color w:val="000000"/>
          <w:sz w:val="28"/>
          <w:szCs w:val="28"/>
        </w:rPr>
        <w:t>World</w:t>
      </w:r>
      <w:proofErr w:type="spellEnd"/>
      <w:r w:rsidR="004311BF" w:rsidRPr="007C0A72">
        <w:rPr>
          <w:color w:val="000000"/>
          <w:sz w:val="28"/>
          <w:szCs w:val="28"/>
        </w:rPr>
        <w:t xml:space="preserve"> </w:t>
      </w:r>
      <w:proofErr w:type="spellStart"/>
      <w:r w:rsidR="004311BF" w:rsidRPr="007C0A72">
        <w:rPr>
          <w:color w:val="000000"/>
          <w:sz w:val="28"/>
          <w:szCs w:val="28"/>
        </w:rPr>
        <w:t>Wide</w:t>
      </w:r>
      <w:proofErr w:type="spellEnd"/>
      <w:r w:rsidR="004311BF" w:rsidRPr="007C0A72">
        <w:rPr>
          <w:color w:val="000000"/>
          <w:sz w:val="28"/>
          <w:szCs w:val="28"/>
        </w:rPr>
        <w:t xml:space="preserve"> </w:t>
      </w:r>
      <w:proofErr w:type="spellStart"/>
      <w:r w:rsidR="004311BF" w:rsidRPr="007C0A72">
        <w:rPr>
          <w:color w:val="000000"/>
          <w:sz w:val="28"/>
          <w:szCs w:val="28"/>
        </w:rPr>
        <w:t>Web</w:t>
      </w:r>
      <w:proofErr w:type="spellEnd"/>
      <w:r w:rsidR="004311BF" w:rsidRPr="007C0A72">
        <w:rPr>
          <w:color w:val="000000"/>
          <w:sz w:val="28"/>
          <w:szCs w:val="28"/>
        </w:rPr>
        <w:t>»</w:t>
      </w:r>
      <w:r w:rsidRPr="007C0A72">
        <w:rPr>
          <w:color w:val="000000"/>
          <w:sz w:val="28"/>
          <w:szCs w:val="28"/>
        </w:rPr>
        <w:t xml:space="preserve"> CERN (</w:t>
      </w:r>
      <w:hyperlink r:id="rId12" w:tooltip="ЦЕРН" w:history="1">
        <w:r w:rsidR="00F619FA" w:rsidRPr="007C0A72">
          <w:rPr>
            <w:color w:val="000000"/>
            <w:sz w:val="28"/>
            <w:szCs w:val="28"/>
          </w:rPr>
          <w:t>Европейский</w:t>
        </w:r>
        <w:r w:rsidRPr="007C0A72">
          <w:rPr>
            <w:color w:val="000000"/>
            <w:sz w:val="28"/>
            <w:szCs w:val="28"/>
          </w:rPr>
          <w:t xml:space="preserve"> центр ядерных исследований</w:t>
        </w:r>
      </w:hyperlink>
      <w:r w:rsidRPr="007C0A72">
        <w:rPr>
          <w:color w:val="000000"/>
          <w:sz w:val="28"/>
          <w:szCs w:val="28"/>
        </w:rPr>
        <w:t>)</w:t>
      </w:r>
      <w:r w:rsidR="004311BF" w:rsidRPr="007C0A72">
        <w:rPr>
          <w:color w:val="000000"/>
          <w:sz w:val="28"/>
          <w:szCs w:val="28"/>
        </w:rPr>
        <w:t>.</w:t>
      </w:r>
      <w:r w:rsidR="004311BF" w:rsidRPr="007C0A72">
        <w:rPr>
          <w:color w:val="292929"/>
          <w:shd w:val="clear" w:color="auto" w:fill="FFFFFF"/>
        </w:rPr>
        <w:t xml:space="preserve"> </w:t>
      </w:r>
    </w:p>
    <w:p w14:paraId="0DCF94E7" w14:textId="1571484F" w:rsidR="00F619FA" w:rsidRPr="007C0A72" w:rsidRDefault="00200132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DD6165">
        <w:rPr>
          <w:i/>
          <w:noProof/>
          <w:color w:val="000000"/>
          <w:sz w:val="28"/>
          <w:szCs w:val="28"/>
          <w:highlight w:val="yellow"/>
        </w:rPr>
        <w:lastRenderedPageBreak/>
        <w:drawing>
          <wp:anchor distT="0" distB="0" distL="114300" distR="114300" simplePos="0" relativeHeight="251658240" behindDoc="0" locked="0" layoutInCell="1" allowOverlap="1" wp14:anchorId="5134EF83" wp14:editId="0FE70CA5">
            <wp:simplePos x="0" y="0"/>
            <wp:positionH relativeFrom="column">
              <wp:posOffset>2932154</wp:posOffset>
            </wp:positionH>
            <wp:positionV relativeFrom="paragraph">
              <wp:posOffset>304</wp:posOffset>
            </wp:positionV>
            <wp:extent cx="3385820" cy="3430270"/>
            <wp:effectExtent l="0" t="0" r="5080" b="0"/>
            <wp:wrapThrough wrapText="bothSides">
              <wp:wrapPolygon edited="0">
                <wp:start x="0" y="0"/>
                <wp:lineTo x="0" y="21472"/>
                <wp:lineTo x="21511" y="21472"/>
                <wp:lineTo x="21511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3" r="22043" b="6086"/>
                    <a:stretch/>
                  </pic:blipFill>
                  <pic:spPr bwMode="auto">
                    <a:xfrm>
                      <a:off x="0" y="0"/>
                      <a:ext cx="3385820" cy="343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C7F">
        <w:rPr>
          <w:color w:val="000000"/>
          <w:sz w:val="28"/>
          <w:szCs w:val="28"/>
        </w:rPr>
        <w:t>На этом сайте были формулированы</w:t>
      </w:r>
      <w:r w:rsidR="00EA512A">
        <w:rPr>
          <w:color w:val="000000"/>
          <w:sz w:val="28"/>
          <w:szCs w:val="28"/>
        </w:rPr>
        <w:t xml:space="preserve"> основные </w:t>
      </w:r>
      <w:r w:rsidR="00486C7F">
        <w:rPr>
          <w:color w:val="000000"/>
          <w:sz w:val="28"/>
          <w:szCs w:val="28"/>
        </w:rPr>
        <w:t xml:space="preserve">определения Интернет, размещены </w:t>
      </w:r>
      <w:r w:rsidR="00F619FA" w:rsidRPr="007C0A72">
        <w:rPr>
          <w:color w:val="000000"/>
          <w:sz w:val="28"/>
          <w:szCs w:val="28"/>
        </w:rPr>
        <w:t>инструкции по установке веб-сервера, использования браузера и</w:t>
      </w:r>
      <w:r w:rsidR="008E0837">
        <w:rPr>
          <w:color w:val="000000"/>
          <w:sz w:val="28"/>
          <w:szCs w:val="28"/>
        </w:rPr>
        <w:t xml:space="preserve"> </w:t>
      </w:r>
      <w:r w:rsidR="00F619FA" w:rsidRPr="007C0A72">
        <w:rPr>
          <w:color w:val="000000"/>
          <w:sz w:val="28"/>
          <w:szCs w:val="28"/>
        </w:rPr>
        <w:t>т.п.</w:t>
      </w:r>
    </w:p>
    <w:p w14:paraId="037AED6C" w14:textId="749C92CB" w:rsidR="00F619FA" w:rsidRPr="007C0A72" w:rsidRDefault="00486C7F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Фактически это был первый</w:t>
      </w:r>
      <w:r w:rsidR="00D95C3C" w:rsidRPr="007C0A72">
        <w:rPr>
          <w:color w:val="000000"/>
          <w:sz w:val="28"/>
          <w:szCs w:val="28"/>
        </w:rPr>
        <w:t xml:space="preserve"> в мире</w:t>
      </w:r>
      <w:r w:rsidR="008E0837">
        <w:rPr>
          <w:color w:val="000000"/>
          <w:sz w:val="28"/>
          <w:szCs w:val="28"/>
        </w:rPr>
        <w:t xml:space="preserve"> </w:t>
      </w:r>
      <w:hyperlink r:id="rId14" w:tooltip="Каталог ресурсов в Интернете" w:history="1">
        <w:r w:rsidR="00D95C3C" w:rsidRPr="007C0A72">
          <w:rPr>
            <w:color w:val="000000"/>
            <w:sz w:val="28"/>
            <w:szCs w:val="28"/>
          </w:rPr>
          <w:t>интернет-каталог</w:t>
        </w:r>
      </w:hyperlink>
      <w:r w:rsidR="00D95C3C" w:rsidRPr="007C0A72">
        <w:rPr>
          <w:color w:val="000000"/>
          <w:sz w:val="28"/>
          <w:szCs w:val="28"/>
        </w:rPr>
        <w:t xml:space="preserve">, так как </w:t>
      </w:r>
      <w:r>
        <w:rPr>
          <w:color w:val="000000"/>
          <w:sz w:val="28"/>
          <w:szCs w:val="28"/>
        </w:rPr>
        <w:t>он содержал список</w:t>
      </w:r>
      <w:r w:rsidR="00D95C3C" w:rsidRPr="007C0A72">
        <w:rPr>
          <w:color w:val="000000"/>
          <w:sz w:val="28"/>
          <w:szCs w:val="28"/>
        </w:rPr>
        <w:t xml:space="preserve"> ссылок на другие сайты.</w:t>
      </w:r>
    </w:p>
    <w:p w14:paraId="0D8148DD" w14:textId="7E006029" w:rsidR="00F619FA" w:rsidRPr="007C0A72" w:rsidRDefault="00486C7F" w:rsidP="00A0403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6051048" wp14:editId="56DD2520">
                <wp:simplePos x="0" y="0"/>
                <wp:positionH relativeFrom="column">
                  <wp:posOffset>2860012</wp:posOffset>
                </wp:positionH>
                <wp:positionV relativeFrom="paragraph">
                  <wp:posOffset>759018</wp:posOffset>
                </wp:positionV>
                <wp:extent cx="3423285" cy="416560"/>
                <wp:effectExtent l="0" t="0" r="0" b="2540"/>
                <wp:wrapTight wrapText="bothSides">
                  <wp:wrapPolygon edited="0">
                    <wp:start x="361" y="0"/>
                    <wp:lineTo x="361" y="20744"/>
                    <wp:lineTo x="21155" y="20744"/>
                    <wp:lineTo x="21155" y="0"/>
                    <wp:lineTo x="361" y="0"/>
                  </wp:wrapPolygon>
                </wp:wrapTight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3285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4094A" w14:textId="24C85882" w:rsidR="00EB17BB" w:rsidRPr="007D316E" w:rsidRDefault="00EB17BB" w:rsidP="00486C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7D316E">
                              <w:rPr>
                                <w:rFonts w:ascii="Times New Roman" w:hAnsi="Times New Roman" w:cs="Times New Roman"/>
                                <w:color w:val="000000"/>
                                <w:sz w:val="20"/>
                                <w:szCs w:val="20"/>
                              </w:rPr>
                              <w:t>Скриншот восстановленной версии первого веб-сайта (Изображение ЦЕРН)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051048" id="_x0000_t202" coordsize="21600,21600" o:spt="202" path="m,l,21600r21600,l21600,xe">
                <v:stroke joinstyle="miter"/>
                <v:path gradientshapeok="t" o:connecttype="rect"/>
              </v:shapetype>
              <v:shape id="Надпись 14" o:spid="_x0000_s1026" type="#_x0000_t202" style="position:absolute;left:0;text-align:left;margin-left:225.2pt;margin-top:59.75pt;width:269.55pt;height:32.8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" filled="f" stroked="f" strokeweight=".5pt">
                <v:textbox>
                  <w:txbxContent>
                    <w:p w14:paraId="7AE4094A" w14:textId="24C85882" w:rsidR="00EB17BB" w:rsidRPr="007D316E" w:rsidRDefault="00EB17BB" w:rsidP="00486C7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7D316E">
                        <w:rPr>
                          <w:rFonts w:ascii="Times New Roman" w:hAnsi="Times New Roman" w:cs="Times New Roman"/>
                          <w:color w:val="000000"/>
                          <w:sz w:val="20"/>
                          <w:szCs w:val="20"/>
                        </w:rPr>
                        <w:t>Скриншот восстановленной версии первого веб-сайта (Изображение ЦЕРН)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color w:val="000000"/>
          <w:sz w:val="28"/>
          <w:szCs w:val="28"/>
        </w:rPr>
        <w:t>Однако, важно отметить, что т</w:t>
      </w:r>
      <w:r w:rsidR="00D95C3C" w:rsidRPr="007C0A72">
        <w:rPr>
          <w:color w:val="000000"/>
          <w:sz w:val="28"/>
          <w:szCs w:val="28"/>
        </w:rPr>
        <w:t>еоретические основы веба были заложены гораздо раньше различными учеными в 50-60 годах двадцатого века.</w:t>
      </w:r>
    </w:p>
    <w:p w14:paraId="0EB5452E" w14:textId="4897AE23" w:rsidR="00B33A9D" w:rsidRPr="007C0A72" w:rsidRDefault="00B33A9D" w:rsidP="00486C7F">
      <w:pPr>
        <w:pStyle w:val="a7"/>
        <w:spacing w:before="0" w:beforeAutospacing="0" w:after="0" w:afterAutospacing="0"/>
        <w:ind w:left="5760"/>
        <w:jc w:val="left"/>
        <w:rPr>
          <w:color w:val="000000"/>
          <w:sz w:val="20"/>
          <w:szCs w:val="20"/>
        </w:rPr>
      </w:pPr>
    </w:p>
    <w:p w14:paraId="77D1C07E" w14:textId="4AD01789" w:rsidR="00D95C3C" w:rsidRPr="00CF1C27" w:rsidRDefault="000D6626" w:rsidP="000D6626">
      <w:pPr>
        <w:pStyle w:val="2"/>
        <w:rPr>
          <w:i/>
          <w:color w:val="000000"/>
        </w:rPr>
      </w:pPr>
      <w:bookmarkStart w:id="30" w:name="_Toc159876976"/>
      <w:r w:rsidRPr="007C0A72">
        <w:t>Классификация веб-сайтов</w:t>
      </w:r>
      <w:bookmarkEnd w:id="30"/>
    </w:p>
    <w:p w14:paraId="6D7AD7FD" w14:textId="58DCAAB3" w:rsidR="001C4224" w:rsidRPr="00CF1C27" w:rsidRDefault="00DE73D1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 xml:space="preserve">С момента создания первого сайта интернет </w:t>
      </w:r>
      <w:r w:rsidR="00486C7F">
        <w:rPr>
          <w:color w:val="000000"/>
          <w:sz w:val="28"/>
          <w:szCs w:val="28"/>
        </w:rPr>
        <w:t>продолжает стремительно развиваться</w:t>
      </w:r>
      <w:r w:rsidRPr="00CF1C27">
        <w:rPr>
          <w:color w:val="000000"/>
          <w:sz w:val="28"/>
          <w:szCs w:val="28"/>
        </w:rPr>
        <w:t xml:space="preserve"> и сегодня в </w:t>
      </w:r>
      <w:r w:rsidR="001C4224" w:rsidRPr="00CF1C27">
        <w:rPr>
          <w:color w:val="000000"/>
          <w:sz w:val="28"/>
          <w:szCs w:val="28"/>
        </w:rPr>
        <w:t>нем</w:t>
      </w:r>
      <w:r w:rsidRPr="00CF1C27">
        <w:rPr>
          <w:color w:val="000000"/>
          <w:sz w:val="28"/>
          <w:szCs w:val="28"/>
        </w:rPr>
        <w:t xml:space="preserve"> </w:t>
      </w:r>
      <w:r w:rsidR="00043359" w:rsidRPr="00CF1C27">
        <w:rPr>
          <w:color w:val="000000"/>
          <w:sz w:val="28"/>
          <w:szCs w:val="28"/>
        </w:rPr>
        <w:t>представлено</w:t>
      </w:r>
      <w:r w:rsidR="001C4224" w:rsidRPr="00CF1C27">
        <w:rPr>
          <w:color w:val="000000"/>
          <w:sz w:val="28"/>
          <w:szCs w:val="28"/>
        </w:rPr>
        <w:t xml:space="preserve"> огромное количество самых разнообразных </w:t>
      </w:r>
      <w:r w:rsidR="000C3047" w:rsidRPr="00CF1C27">
        <w:rPr>
          <w:color w:val="000000"/>
          <w:sz w:val="28"/>
          <w:szCs w:val="28"/>
        </w:rPr>
        <w:t>веб-</w:t>
      </w:r>
      <w:r w:rsidR="001C4224" w:rsidRPr="00CF1C27">
        <w:rPr>
          <w:color w:val="000000"/>
          <w:sz w:val="28"/>
          <w:szCs w:val="28"/>
        </w:rPr>
        <w:t>сайтов.</w:t>
      </w:r>
    </w:p>
    <w:p w14:paraId="5934B2FA" w14:textId="77777777" w:rsidR="009F4FA6" w:rsidRDefault="001C4224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 xml:space="preserve">Хотя не существует единой классификации веб-сайтов их можно </w:t>
      </w:r>
      <w:r w:rsidR="00EA5E84" w:rsidRPr="00CF1C27">
        <w:rPr>
          <w:color w:val="000000"/>
          <w:sz w:val="28"/>
          <w:szCs w:val="28"/>
        </w:rPr>
        <w:t>разделить по ряду характерных признаков таких как</w:t>
      </w:r>
      <w:r w:rsidR="009F4FA6">
        <w:rPr>
          <w:color w:val="000000"/>
          <w:sz w:val="28"/>
          <w:szCs w:val="28"/>
        </w:rPr>
        <w:t>:</w:t>
      </w:r>
    </w:p>
    <w:p w14:paraId="4B0C8793" w14:textId="1EAD280F" w:rsidR="009F4FA6" w:rsidRDefault="009F4FA6" w:rsidP="009F4FA6">
      <w:pPr>
        <w:pStyle w:val="a7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Размер</w:t>
      </w:r>
    </w:p>
    <w:p w14:paraId="2F9971A7" w14:textId="77777777" w:rsidR="009F4FA6" w:rsidRDefault="009F4FA6" w:rsidP="009F4FA6">
      <w:pPr>
        <w:pStyle w:val="a7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EA5E84" w:rsidRPr="00CF1C27">
        <w:rPr>
          <w:color w:val="000000"/>
          <w:sz w:val="28"/>
          <w:szCs w:val="28"/>
        </w:rPr>
        <w:t>рименяемая технология</w:t>
      </w:r>
    </w:p>
    <w:p w14:paraId="483D92DD" w14:textId="7D37F755" w:rsidR="009F4FA6" w:rsidRDefault="009F4FA6" w:rsidP="009F4FA6">
      <w:pPr>
        <w:pStyle w:val="a7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Назначение</w:t>
      </w:r>
    </w:p>
    <w:p w14:paraId="7772D53E" w14:textId="25899064" w:rsidR="00DB644A" w:rsidRDefault="00DB644A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BD5820" wp14:editId="3AB95CB0">
            <wp:extent cx="5733415" cy="1900555"/>
            <wp:effectExtent l="0" t="0" r="63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2194" w14:textId="0F9C3FF6" w:rsidR="002F41D1" w:rsidRPr="00CF1C27" w:rsidRDefault="002F41D1" w:rsidP="001C4224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CF1C27">
        <w:rPr>
          <w:i/>
          <w:color w:val="000000"/>
          <w:sz w:val="28"/>
          <w:szCs w:val="28"/>
        </w:rPr>
        <w:lastRenderedPageBreak/>
        <w:t>По размеру</w:t>
      </w:r>
    </w:p>
    <w:p w14:paraId="2D273EE0" w14:textId="0DD9B79D" w:rsidR="002F41D1" w:rsidRPr="00CF1C27" w:rsidRDefault="00043359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 xml:space="preserve">По размеру сайты бывают одностраничными и многостраничными. </w:t>
      </w:r>
    </w:p>
    <w:p w14:paraId="7E5489E3" w14:textId="5E8AC1D9" w:rsidR="00043359" w:rsidRPr="00CF1C27" w:rsidRDefault="00043359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 xml:space="preserve">Типичными примеров одностраничного сайта является </w:t>
      </w:r>
      <w:r w:rsidRPr="00CF1C27">
        <w:rPr>
          <w:color w:val="000000"/>
          <w:sz w:val="28"/>
          <w:szCs w:val="28"/>
          <w:lang w:val="en-US"/>
        </w:rPr>
        <w:t>landing</w:t>
      </w:r>
      <w:r w:rsidRPr="00CF1C27">
        <w:rPr>
          <w:color w:val="000000"/>
          <w:sz w:val="28"/>
          <w:szCs w:val="28"/>
        </w:rPr>
        <w:t xml:space="preserve"> </w:t>
      </w:r>
      <w:r w:rsidRPr="00CF1C27">
        <w:rPr>
          <w:color w:val="000000"/>
          <w:sz w:val="28"/>
          <w:szCs w:val="28"/>
          <w:lang w:val="en-US"/>
        </w:rPr>
        <w:t>page</w:t>
      </w:r>
      <w:r w:rsidRPr="00CF1C27">
        <w:rPr>
          <w:color w:val="000000"/>
          <w:sz w:val="28"/>
          <w:szCs w:val="28"/>
        </w:rPr>
        <w:t xml:space="preserve"> или сайт визитка, размещающий всю информацию на одной странице.</w:t>
      </w:r>
    </w:p>
    <w:p w14:paraId="2D0714A3" w14:textId="7FEF5A41" w:rsidR="00043359" w:rsidRPr="00CF1C27" w:rsidRDefault="00043359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>Одностраничные сайты позволяют эффективно предст</w:t>
      </w:r>
      <w:r w:rsidR="00D54E44" w:rsidRPr="00CF1C27">
        <w:rPr>
          <w:color w:val="000000"/>
          <w:sz w:val="28"/>
          <w:szCs w:val="28"/>
        </w:rPr>
        <w:t xml:space="preserve">авить пользователю </w:t>
      </w:r>
      <w:r w:rsidRPr="00CF1C27">
        <w:rPr>
          <w:color w:val="000000"/>
          <w:sz w:val="28"/>
          <w:szCs w:val="28"/>
        </w:rPr>
        <w:t>информацию</w:t>
      </w:r>
      <w:r w:rsidR="00D54E44" w:rsidRPr="00CF1C27">
        <w:rPr>
          <w:color w:val="000000"/>
          <w:sz w:val="28"/>
          <w:szCs w:val="28"/>
        </w:rPr>
        <w:t xml:space="preserve"> об определенном продукте</w:t>
      </w:r>
      <w:r w:rsidR="007C0A72" w:rsidRPr="00CF1C27">
        <w:rPr>
          <w:color w:val="000000"/>
          <w:sz w:val="28"/>
          <w:szCs w:val="28"/>
        </w:rPr>
        <w:t>,</w:t>
      </w:r>
      <w:r w:rsidR="00D54E44" w:rsidRPr="00CF1C27">
        <w:rPr>
          <w:color w:val="000000"/>
          <w:sz w:val="28"/>
          <w:szCs w:val="28"/>
        </w:rPr>
        <w:t xml:space="preserve"> рассказать о услугах специалиста или компании.</w:t>
      </w:r>
    </w:p>
    <w:p w14:paraId="20B6ED97" w14:textId="15794E8D" w:rsidR="00D54E44" w:rsidRPr="00CF1C27" w:rsidRDefault="00E7774F" w:rsidP="008E083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>Многостраничные сайты могут иметь разную структуру, количество страниц, тематическую организацию</w:t>
      </w:r>
      <w:r w:rsidR="002F41D1" w:rsidRPr="00CF1C27">
        <w:rPr>
          <w:color w:val="000000"/>
          <w:sz w:val="28"/>
          <w:szCs w:val="28"/>
        </w:rPr>
        <w:t xml:space="preserve"> и схему внутренних связей. Общим для многостраничных сайтов является наличие главной страницы, имеющей связи со всеми тематическими разделами, которые в свою очередь могут иметь собственные главные страницы и подразделы со страницами следующего уровня.</w:t>
      </w:r>
      <w:r w:rsidR="008E0837">
        <w:rPr>
          <w:color w:val="000000"/>
          <w:sz w:val="28"/>
          <w:szCs w:val="28"/>
        </w:rPr>
        <w:t xml:space="preserve"> Количество страниц многостраничного сайта </w:t>
      </w:r>
      <w:r w:rsidR="002F41D1" w:rsidRPr="00CF1C27">
        <w:rPr>
          <w:color w:val="000000"/>
          <w:sz w:val="28"/>
          <w:szCs w:val="28"/>
        </w:rPr>
        <w:t xml:space="preserve">определяется </w:t>
      </w:r>
      <w:r w:rsidR="008E0837">
        <w:rPr>
          <w:color w:val="000000"/>
          <w:sz w:val="28"/>
          <w:szCs w:val="28"/>
        </w:rPr>
        <w:t xml:space="preserve">общим </w:t>
      </w:r>
      <w:r w:rsidR="002F41D1" w:rsidRPr="00CF1C27">
        <w:rPr>
          <w:color w:val="000000"/>
          <w:sz w:val="28"/>
          <w:szCs w:val="28"/>
        </w:rPr>
        <w:t>объемом и характером материалов веб-сайта.</w:t>
      </w:r>
    </w:p>
    <w:p w14:paraId="2596BCA6" w14:textId="77777777" w:rsidR="00D54E44" w:rsidRPr="00CF1C27" w:rsidRDefault="002F41D1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i/>
          <w:color w:val="000000"/>
          <w:sz w:val="28"/>
          <w:szCs w:val="28"/>
        </w:rPr>
        <w:t>По технологии</w:t>
      </w:r>
    </w:p>
    <w:p w14:paraId="1D90B52E" w14:textId="22D6E54C" w:rsidR="00D54E44" w:rsidRPr="00CF1C27" w:rsidRDefault="00D54E44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>По применяемой технологии сайты можно разделить на статические, динамические</w:t>
      </w:r>
      <w:r w:rsidR="00E7774F" w:rsidRPr="00CF1C27">
        <w:rPr>
          <w:color w:val="000000"/>
          <w:sz w:val="28"/>
          <w:szCs w:val="28"/>
        </w:rPr>
        <w:t xml:space="preserve"> и </w:t>
      </w:r>
      <w:r w:rsidR="00E9775E" w:rsidRPr="00CF1C27">
        <w:rPr>
          <w:color w:val="000000"/>
          <w:sz w:val="28"/>
          <w:szCs w:val="28"/>
          <w:lang w:val="en-US"/>
        </w:rPr>
        <w:t>flash</w:t>
      </w:r>
      <w:r w:rsidR="00E9775E" w:rsidRPr="00CF1C27">
        <w:rPr>
          <w:color w:val="000000"/>
          <w:sz w:val="28"/>
          <w:szCs w:val="28"/>
        </w:rPr>
        <w:t>-сайт</w:t>
      </w:r>
      <w:r w:rsidR="00E7774F" w:rsidRPr="00CF1C27">
        <w:rPr>
          <w:color w:val="000000"/>
          <w:sz w:val="28"/>
          <w:szCs w:val="28"/>
        </w:rPr>
        <w:t>ы</w:t>
      </w:r>
      <w:r w:rsidR="00C96D76" w:rsidRPr="00CF1C27">
        <w:rPr>
          <w:color w:val="000000"/>
          <w:sz w:val="28"/>
          <w:szCs w:val="28"/>
        </w:rPr>
        <w:t>.</w:t>
      </w:r>
    </w:p>
    <w:p w14:paraId="29276229" w14:textId="17255637" w:rsidR="00C96D76" w:rsidRPr="00CF1C27" w:rsidRDefault="00C96D76" w:rsidP="001C4224">
      <w:pPr>
        <w:pStyle w:val="a7"/>
        <w:spacing w:before="0" w:beforeAutospacing="0" w:after="0" w:afterAutospacing="0" w:line="360" w:lineRule="auto"/>
        <w:rPr>
          <w:color w:val="180620"/>
          <w:sz w:val="28"/>
          <w:szCs w:val="28"/>
          <w:shd w:val="clear" w:color="auto" w:fill="FFFFFF"/>
        </w:rPr>
      </w:pPr>
      <w:r w:rsidRPr="00CF1C27">
        <w:rPr>
          <w:color w:val="180620"/>
          <w:sz w:val="28"/>
          <w:szCs w:val="28"/>
          <w:shd w:val="clear" w:color="auto" w:fill="FFFFFF"/>
        </w:rPr>
        <w:t>Статические и динамические сайты являются двумя основными типами веб-сайтов. Они отличаются способом создания, обработкой контента и возможностями для пользователей.</w:t>
      </w:r>
      <w:r w:rsidR="00416C05" w:rsidRPr="00CF1C27">
        <w:rPr>
          <w:color w:val="180620"/>
          <w:sz w:val="28"/>
          <w:szCs w:val="28"/>
          <w:shd w:val="clear" w:color="auto" w:fill="FFFFFF"/>
        </w:rPr>
        <w:t xml:space="preserve"> Выбор между статическим и динамическим сайтом зависит от целей и требований к проекту.</w:t>
      </w:r>
    </w:p>
    <w:p w14:paraId="372EC049" w14:textId="77777777" w:rsidR="00A0403E" w:rsidRPr="00CF1C27" w:rsidRDefault="00A0403E" w:rsidP="007C0A72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</w:p>
    <w:p w14:paraId="7AFB4846" w14:textId="29441842" w:rsidR="00E7774F" w:rsidRPr="00CF1C27" w:rsidRDefault="00E7774F" w:rsidP="007C0A72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 xml:space="preserve">Статические сайты </w:t>
      </w:r>
    </w:p>
    <w:p w14:paraId="50531EA9" w14:textId="170B6C08" w:rsidR="0054580B" w:rsidRPr="00CF1C27" w:rsidRDefault="0054580B" w:rsidP="007C0A7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  <w:t>Статический сайт – это сайт, который состоит из фиксированных веб-страниц с постоянным содержимым. Каждая страница представляет собой отдельный HTML-файл, который хранится на сервере и отображается в браузере пользователя без изменений.</w:t>
      </w:r>
    </w:p>
    <w:p w14:paraId="2C3C2DB3" w14:textId="1BB1E7BF" w:rsidR="007C0A72" w:rsidRPr="00CF1C27" w:rsidRDefault="007C0A72" w:rsidP="007C0A7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</w:pPr>
      <w:r w:rsidRPr="00CF1C27">
        <w:rPr>
          <w:rFonts w:ascii="Times New Roman" w:hAnsi="Times New Roman" w:cs="Times New Roman"/>
          <w:color w:val="000000"/>
          <w:sz w:val="28"/>
          <w:szCs w:val="28"/>
        </w:rPr>
        <w:t xml:space="preserve">Статические сайты хорошо подходят для создания небольших сайтов </w:t>
      </w:r>
      <w:r w:rsidRPr="00CF1C27">
        <w:rPr>
          <w:rFonts w:ascii="Times New Roman" w:hAnsi="Times New Roman" w:cs="Times New Roman"/>
          <w:color w:val="180620"/>
          <w:sz w:val="28"/>
          <w:szCs w:val="28"/>
          <w:shd w:val="clear" w:color="auto" w:fill="FFFFFF"/>
        </w:rPr>
        <w:t xml:space="preserve">с постоянным контентом, а также для там, где имеется сложный дизайн каждой из </w:t>
      </w:r>
      <w:r w:rsidRPr="00CF1C27">
        <w:rPr>
          <w:rFonts w:ascii="Times New Roman" w:hAnsi="Times New Roman" w:cs="Times New Roman"/>
          <w:color w:val="180620"/>
          <w:sz w:val="28"/>
          <w:szCs w:val="28"/>
          <w:shd w:val="clear" w:color="auto" w:fill="FFFFFF"/>
        </w:rPr>
        <w:lastRenderedPageBreak/>
        <w:t>страниц и приоритетна скорость загрузки</w:t>
      </w:r>
      <w:r w:rsidRPr="00CF1C27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CF1C27">
        <w:rPr>
          <w:rFonts w:ascii="Times New Roman" w:hAnsi="Times New Roman" w:cs="Times New Roman"/>
          <w:color w:val="000000"/>
          <w:sz w:val="28"/>
          <w:szCs w:val="28"/>
        </w:rPr>
        <w:t>лендинг</w:t>
      </w:r>
      <w:proofErr w:type="spellEnd"/>
      <w:r w:rsidRPr="00CF1C27">
        <w:rPr>
          <w:rFonts w:ascii="Times New Roman" w:hAnsi="Times New Roman" w:cs="Times New Roman"/>
          <w:color w:val="000000"/>
          <w:sz w:val="28"/>
          <w:szCs w:val="28"/>
        </w:rPr>
        <w:t>-страницы, сайты визиток, каталогов продукции.</w:t>
      </w:r>
    </w:p>
    <w:p w14:paraId="1FCC1C74" w14:textId="43F7FACF" w:rsidR="0054580B" w:rsidRPr="00CF1C27" w:rsidRDefault="00F46289" w:rsidP="00900710">
      <w:pPr>
        <w:shd w:val="clear" w:color="auto" w:fill="FFFFFF"/>
        <w:spacing w:after="0" w:line="360" w:lineRule="auto"/>
        <w:ind w:left="-75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Достоинства</w:t>
      </w:r>
      <w:r w:rsidR="00D43FAC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 w:rsidR="0054580B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статических сайтов:</w:t>
      </w:r>
    </w:p>
    <w:p w14:paraId="746C468F" w14:textId="5348F5F3" w:rsidR="0054580B" w:rsidRPr="00CF1C27" w:rsidRDefault="0054580B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Простота создания и поддержки</w:t>
      </w:r>
      <w:r w:rsidR="007C0A72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</w:p>
    <w:p w14:paraId="78DBD388" w14:textId="77777777" w:rsidR="0054580B" w:rsidRPr="00CF1C27" w:rsidRDefault="0054580B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Быстрая загрузка страниц</w:t>
      </w:r>
    </w:p>
    <w:p w14:paraId="244F04B7" w14:textId="77777777" w:rsidR="0054580B" w:rsidRPr="00CF1C27" w:rsidRDefault="0054580B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Не требует сложных серверных настроек</w:t>
      </w:r>
    </w:p>
    <w:p w14:paraId="0674A126" w14:textId="38CC36D9" w:rsidR="0054580B" w:rsidRDefault="0054580B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Не зависит от баз данных и серверных языков программирования</w:t>
      </w:r>
    </w:p>
    <w:p w14:paraId="0D60F9D4" w14:textId="77777777" w:rsidR="00E81406" w:rsidRPr="00CF1C27" w:rsidRDefault="00E81406" w:rsidP="00E81406">
      <w:pPr>
        <w:shd w:val="clear" w:color="auto" w:fill="FFFFFF"/>
        <w:spacing w:after="0" w:line="360" w:lineRule="auto"/>
        <w:ind w:left="283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</w:p>
    <w:p w14:paraId="415FCA0C" w14:textId="476F5110" w:rsidR="00514B5C" w:rsidRPr="00CF1C27" w:rsidRDefault="007C0A72" w:rsidP="00900710">
      <w:pPr>
        <w:shd w:val="clear" w:color="auto" w:fill="FFFFFF"/>
        <w:spacing w:after="0" w:line="360" w:lineRule="auto"/>
        <w:ind w:left="-75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Недостатки статических сайтов:</w:t>
      </w:r>
    </w:p>
    <w:p w14:paraId="4EF2A535" w14:textId="40655474" w:rsidR="00514B5C" w:rsidRPr="00CF1C27" w:rsidRDefault="007C0A72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Более сложное обновление</w:t>
      </w:r>
    </w:p>
    <w:p w14:paraId="052181E2" w14:textId="7E6DD0D8" w:rsidR="00514B5C" w:rsidRPr="00CF1C27" w:rsidRDefault="007C0A72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Более сложное масштабирование</w:t>
      </w:r>
    </w:p>
    <w:p w14:paraId="78DF476B" w14:textId="72F15E6F" w:rsidR="00514B5C" w:rsidRPr="00CF1C27" w:rsidRDefault="007C0A72" w:rsidP="00900710">
      <w:pPr>
        <w:numPr>
          <w:ilvl w:val="0"/>
          <w:numId w:val="2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Более затратное</w:t>
      </w:r>
      <w:r w:rsidR="00514B5C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внесения </w:t>
      </w:r>
      <w:r w:rsidR="00514B5C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изменений</w:t>
      </w:r>
    </w:p>
    <w:p w14:paraId="4C453450" w14:textId="7DAE863C" w:rsidR="00514B5C" w:rsidRPr="00CF1C27" w:rsidRDefault="00514B5C" w:rsidP="007C0A7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</w:pPr>
    </w:p>
    <w:p w14:paraId="30F3D533" w14:textId="487132F8" w:rsidR="00E7774F" w:rsidRPr="00CF1C27" w:rsidRDefault="00E7774F" w:rsidP="007C0A72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F1C27">
        <w:rPr>
          <w:color w:val="000000"/>
          <w:sz w:val="28"/>
          <w:szCs w:val="28"/>
        </w:rPr>
        <w:t>Динамические сайты</w:t>
      </w:r>
    </w:p>
    <w:p w14:paraId="735CC973" w14:textId="19738579" w:rsidR="00E7774F" w:rsidRPr="00CF1C27" w:rsidRDefault="0054580B" w:rsidP="007C0A72">
      <w:pPr>
        <w:pStyle w:val="a7"/>
        <w:spacing w:before="0" w:beforeAutospacing="0" w:after="0" w:afterAutospacing="0" w:line="360" w:lineRule="auto"/>
        <w:rPr>
          <w:color w:val="180620"/>
          <w:sz w:val="28"/>
          <w:szCs w:val="28"/>
          <w:shd w:val="clear" w:color="auto" w:fill="FFFFFF"/>
        </w:rPr>
      </w:pPr>
      <w:r w:rsidRPr="00CF1C27">
        <w:rPr>
          <w:color w:val="180620"/>
          <w:sz w:val="28"/>
          <w:szCs w:val="28"/>
          <w:shd w:val="clear" w:color="auto" w:fill="FFFFFF"/>
        </w:rPr>
        <w:t xml:space="preserve">Динамический сайт – это сайт, который генерирует контент в реальном времени в зависимости от взаимодействия пользователя с сайтом или </w:t>
      </w:r>
      <w:r w:rsidR="00F46289" w:rsidRPr="00CF1C27">
        <w:rPr>
          <w:color w:val="180620"/>
          <w:sz w:val="28"/>
          <w:szCs w:val="28"/>
          <w:shd w:val="clear" w:color="auto" w:fill="FFFFFF"/>
        </w:rPr>
        <w:t>настроек пользователя</w:t>
      </w:r>
      <w:r w:rsidRPr="00CF1C27">
        <w:rPr>
          <w:color w:val="180620"/>
          <w:sz w:val="28"/>
          <w:szCs w:val="28"/>
          <w:shd w:val="clear" w:color="auto" w:fill="FFFFFF"/>
        </w:rPr>
        <w:t>. Такие сайты используют серверные языки программирования и базы данных для хранения и обработки информации.</w:t>
      </w:r>
    </w:p>
    <w:p w14:paraId="40B0CAE4" w14:textId="76E78E32" w:rsidR="002F41D1" w:rsidRPr="00CF1C27" w:rsidRDefault="00416C05" w:rsidP="007C0A72">
      <w:pPr>
        <w:pStyle w:val="a7"/>
        <w:spacing w:before="0" w:beforeAutospacing="0" w:after="0" w:afterAutospacing="0" w:line="360" w:lineRule="auto"/>
        <w:rPr>
          <w:color w:val="180620"/>
          <w:sz w:val="28"/>
          <w:szCs w:val="28"/>
          <w:shd w:val="clear" w:color="auto" w:fill="FFFFFF"/>
        </w:rPr>
      </w:pPr>
      <w:r w:rsidRPr="00CF1C27">
        <w:rPr>
          <w:color w:val="180620"/>
          <w:sz w:val="28"/>
          <w:szCs w:val="28"/>
          <w:shd w:val="clear" w:color="auto" w:fill="FFFFFF"/>
        </w:rPr>
        <w:t>Д</w:t>
      </w:r>
      <w:r w:rsidR="0054580B" w:rsidRPr="00CF1C27">
        <w:rPr>
          <w:color w:val="180620"/>
          <w:sz w:val="28"/>
          <w:szCs w:val="28"/>
          <w:shd w:val="clear" w:color="auto" w:fill="FFFFFF"/>
        </w:rPr>
        <w:t>инамические сайты предназначены для создания сложных</w:t>
      </w:r>
      <w:r w:rsidR="00D43FAC">
        <w:rPr>
          <w:color w:val="180620"/>
          <w:sz w:val="28"/>
          <w:szCs w:val="28"/>
          <w:shd w:val="clear" w:color="auto" w:fill="FFFFFF"/>
        </w:rPr>
        <w:t xml:space="preserve"> веб-приложений и предоставляют пользователям</w:t>
      </w:r>
      <w:r w:rsidR="0054580B" w:rsidRPr="00CF1C27">
        <w:rPr>
          <w:color w:val="180620"/>
          <w:sz w:val="28"/>
          <w:szCs w:val="28"/>
          <w:shd w:val="clear" w:color="auto" w:fill="FFFFFF"/>
        </w:rPr>
        <w:t xml:space="preserve"> больше возможностей для взаимодействия. </w:t>
      </w:r>
    </w:p>
    <w:p w14:paraId="77D7EAC6" w14:textId="52F88260" w:rsidR="005B43C4" w:rsidRPr="00CF1C27" w:rsidRDefault="00D43FAC" w:rsidP="007C0A72">
      <w:pPr>
        <w:pStyle w:val="a7"/>
        <w:spacing w:before="0" w:beforeAutospacing="0" w:after="0" w:afterAutospacing="0" w:line="360" w:lineRule="auto"/>
        <w:rPr>
          <w:color w:val="180620"/>
          <w:sz w:val="28"/>
          <w:szCs w:val="28"/>
          <w:shd w:val="clear" w:color="auto" w:fill="FFFFFF"/>
        </w:rPr>
      </w:pPr>
      <w:r>
        <w:rPr>
          <w:color w:val="180620"/>
          <w:sz w:val="28"/>
          <w:szCs w:val="28"/>
          <w:shd w:val="clear" w:color="auto" w:fill="FFFFFF"/>
        </w:rPr>
        <w:t>Э</w:t>
      </w:r>
      <w:r w:rsidR="00416C05" w:rsidRPr="00CF1C27">
        <w:rPr>
          <w:color w:val="180620"/>
          <w:sz w:val="28"/>
          <w:szCs w:val="28"/>
          <w:shd w:val="clear" w:color="auto" w:fill="FFFFFF"/>
        </w:rPr>
        <w:t xml:space="preserve">то </w:t>
      </w:r>
      <w:r>
        <w:rPr>
          <w:color w:val="180620"/>
          <w:sz w:val="28"/>
          <w:szCs w:val="28"/>
          <w:shd w:val="clear" w:color="auto" w:fill="FFFFFF"/>
        </w:rPr>
        <w:t xml:space="preserve">особенно </w:t>
      </w:r>
      <w:r w:rsidR="00416C05" w:rsidRPr="00CF1C27">
        <w:rPr>
          <w:color w:val="180620"/>
          <w:sz w:val="28"/>
          <w:szCs w:val="28"/>
          <w:shd w:val="clear" w:color="auto" w:fill="FFFFFF"/>
        </w:rPr>
        <w:t>актуально для сайтов социальных сетей, блогов и интернет магазинов.</w:t>
      </w:r>
    </w:p>
    <w:p w14:paraId="049E7812" w14:textId="1B5DA98C" w:rsidR="00E90EB4" w:rsidRPr="00CF1C27" w:rsidRDefault="00D43FAC" w:rsidP="0090071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Достоинства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 w:rsidR="00E90EB4" w:rsidRPr="00D43FAC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динамических сайтов:</w:t>
      </w:r>
    </w:p>
    <w:p w14:paraId="4E70F15A" w14:textId="77777777" w:rsidR="00E90EB4" w:rsidRPr="00CF1C27" w:rsidRDefault="00E90EB4" w:rsidP="00900710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Гибкость и масштабируемость</w:t>
      </w:r>
    </w:p>
    <w:p w14:paraId="5DE7E6FB" w14:textId="77777777" w:rsidR="00E90EB4" w:rsidRPr="00CF1C27" w:rsidRDefault="00E90EB4" w:rsidP="00E81406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Возможность создания сложных веб-приложений</w:t>
      </w:r>
    </w:p>
    <w:p w14:paraId="04C05F6A" w14:textId="77777777" w:rsidR="00E90EB4" w:rsidRPr="00CF1C27" w:rsidRDefault="00E90EB4" w:rsidP="00E81406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Больше возможностей для взаимодействия с пользователем</w:t>
      </w:r>
    </w:p>
    <w:p w14:paraId="7BEA5486" w14:textId="7B4F1600" w:rsidR="00514B5C" w:rsidRPr="00CF1C27" w:rsidRDefault="005D7998" w:rsidP="00E81406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Возможность и</w:t>
      </w:r>
      <w:r w:rsidR="00514B5C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спользование CMS</w:t>
      </w:r>
    </w:p>
    <w:p w14:paraId="67B99236" w14:textId="0A7C0275" w:rsidR="00514B5C" w:rsidRPr="00CF1C27" w:rsidRDefault="00514B5C" w:rsidP="00E81406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Низкая стоимость текущего обслуживания</w:t>
      </w:r>
    </w:p>
    <w:p w14:paraId="552B136F" w14:textId="77777777" w:rsidR="00514B5C" w:rsidRPr="00CF1C27" w:rsidRDefault="00514B5C" w:rsidP="00900710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180620"/>
          <w:sz w:val="28"/>
          <w:szCs w:val="28"/>
          <w:lang w:val="ru-RU"/>
        </w:rPr>
        <w:t>Недостатки динамических сайтов.</w:t>
      </w:r>
    </w:p>
    <w:p w14:paraId="70955FCA" w14:textId="4B1F4A8E" w:rsidR="00514B5C" w:rsidRPr="00CF1C27" w:rsidRDefault="00514B5C" w:rsidP="00900710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lastRenderedPageBreak/>
        <w:t>Ограничен</w:t>
      </w:r>
      <w:r w:rsidR="005D7998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ные возможности для </w:t>
      </w: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дизайн</w:t>
      </w:r>
      <w:r w:rsidR="005D7998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а</w:t>
      </w:r>
    </w:p>
    <w:p w14:paraId="2D88B9C0" w14:textId="6AFEBB5E" w:rsidR="00514B5C" w:rsidRPr="00CF1C27" w:rsidRDefault="005D7998" w:rsidP="00900710">
      <w:pPr>
        <w:numPr>
          <w:ilvl w:val="0"/>
          <w:numId w:val="3"/>
        </w:numPr>
        <w:shd w:val="clear" w:color="auto" w:fill="FFFFFF"/>
        <w:spacing w:after="0" w:line="360" w:lineRule="auto"/>
        <w:ind w:left="283" w:hanging="357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Более высокие затраты е</w:t>
      </w:r>
      <w:r w:rsidR="00514B5C" w:rsidRPr="00CF1C2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сли используются нешаблонные решения</w:t>
      </w:r>
    </w:p>
    <w:p w14:paraId="32C62157" w14:textId="26CF3C28" w:rsidR="00514B5C" w:rsidRPr="00CF1C27" w:rsidRDefault="00514B5C" w:rsidP="001C4224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743A112" w14:textId="03446400" w:rsidR="00CF1C27" w:rsidRDefault="00CF1C27" w:rsidP="00CF1C27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CF1C27">
        <w:rPr>
          <w:i/>
          <w:color w:val="000000"/>
          <w:sz w:val="28"/>
          <w:szCs w:val="28"/>
        </w:rPr>
        <w:t>По назначению</w:t>
      </w:r>
    </w:p>
    <w:p w14:paraId="30850DD7" w14:textId="2A88397A" w:rsidR="00FD6900" w:rsidRPr="00FD6900" w:rsidRDefault="00FD6900" w:rsidP="00CF1C27">
      <w:pPr>
        <w:pStyle w:val="a7"/>
        <w:spacing w:before="0" w:beforeAutospacing="0" w:after="0" w:afterAutospacing="0" w:line="360" w:lineRule="auto"/>
        <w:rPr>
          <w:color w:val="444444"/>
          <w:sz w:val="28"/>
          <w:szCs w:val="28"/>
        </w:rPr>
      </w:pPr>
      <w:r w:rsidRPr="00FD6900">
        <w:rPr>
          <w:color w:val="444444"/>
          <w:sz w:val="28"/>
          <w:szCs w:val="28"/>
        </w:rPr>
        <w:t>По назначению сайты можно разделить на три основные группы:</w:t>
      </w:r>
    </w:p>
    <w:p w14:paraId="4711D98F" w14:textId="13182885" w:rsidR="00FD6900" w:rsidRPr="00FD6900" w:rsidRDefault="00FD6900" w:rsidP="00AB5AAB">
      <w:pPr>
        <w:pStyle w:val="a7"/>
        <w:numPr>
          <w:ilvl w:val="0"/>
          <w:numId w:val="4"/>
        </w:numPr>
        <w:spacing w:before="0" w:beforeAutospacing="0" w:after="0" w:afterAutospacing="0" w:line="360" w:lineRule="auto"/>
        <w:rPr>
          <w:color w:val="444444"/>
          <w:sz w:val="28"/>
          <w:szCs w:val="28"/>
        </w:rPr>
      </w:pPr>
      <w:r w:rsidRPr="00FD6900">
        <w:rPr>
          <w:color w:val="444444"/>
          <w:sz w:val="28"/>
          <w:szCs w:val="28"/>
        </w:rPr>
        <w:t>Сайты представительства</w:t>
      </w:r>
    </w:p>
    <w:p w14:paraId="20D71F01" w14:textId="7FFBCB16" w:rsidR="00FD6900" w:rsidRPr="00FD6900" w:rsidRDefault="00FD6900" w:rsidP="00AB5AAB">
      <w:pPr>
        <w:pStyle w:val="a7"/>
        <w:numPr>
          <w:ilvl w:val="0"/>
          <w:numId w:val="4"/>
        </w:numPr>
        <w:spacing w:before="0" w:beforeAutospacing="0" w:after="0" w:afterAutospacing="0" w:line="360" w:lineRule="auto"/>
        <w:rPr>
          <w:color w:val="444444"/>
          <w:sz w:val="28"/>
          <w:szCs w:val="28"/>
        </w:rPr>
      </w:pPr>
      <w:r w:rsidRPr="00FD6900">
        <w:rPr>
          <w:color w:val="444444"/>
          <w:sz w:val="28"/>
          <w:szCs w:val="28"/>
        </w:rPr>
        <w:t>Информационные сайты</w:t>
      </w:r>
    </w:p>
    <w:p w14:paraId="79AB092B" w14:textId="2C5431C5" w:rsidR="00FD6900" w:rsidRDefault="00FD6900" w:rsidP="00AB5AAB">
      <w:pPr>
        <w:pStyle w:val="a7"/>
        <w:numPr>
          <w:ilvl w:val="0"/>
          <w:numId w:val="4"/>
        </w:numPr>
        <w:spacing w:before="0" w:beforeAutospacing="0" w:after="0" w:afterAutospacing="0" w:line="360" w:lineRule="auto"/>
        <w:rPr>
          <w:color w:val="444444"/>
          <w:sz w:val="28"/>
          <w:szCs w:val="28"/>
        </w:rPr>
      </w:pPr>
      <w:r w:rsidRPr="00FD6900">
        <w:rPr>
          <w:color w:val="444444"/>
          <w:sz w:val="28"/>
          <w:szCs w:val="28"/>
        </w:rPr>
        <w:t>Веб-сервисы</w:t>
      </w:r>
    </w:p>
    <w:p w14:paraId="2653B63C" w14:textId="77777777" w:rsidR="00900710" w:rsidRDefault="00900710" w:rsidP="00CF1C2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Cs/>
          <w:color w:val="18062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C03FBBA" wp14:editId="3FDD07E1">
            <wp:extent cx="5733415" cy="1332230"/>
            <wp:effectExtent l="0" t="0" r="635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B32D" w14:textId="21FDF2AE" w:rsidR="00CF1C27" w:rsidRDefault="004475B2" w:rsidP="0090071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A5905">
        <w:rPr>
          <w:rFonts w:ascii="Times New Roman" w:eastAsia="Times New Roman" w:hAnsi="Times New Roman" w:cs="Times New Roman"/>
          <w:bCs/>
          <w:color w:val="180620"/>
          <w:sz w:val="28"/>
          <w:szCs w:val="28"/>
          <w:lang w:val="ru-RU"/>
        </w:rPr>
        <w:t xml:space="preserve">Примерами информационных сайтов являются – различные </w:t>
      </w:r>
      <w:r w:rsidR="00876AF3" w:rsidRPr="003A5905">
        <w:rPr>
          <w:rFonts w:ascii="Times New Roman" w:eastAsia="Times New Roman" w:hAnsi="Times New Roman" w:cs="Times New Roman"/>
          <w:color w:val="180620"/>
          <w:sz w:val="28"/>
          <w:szCs w:val="28"/>
          <w:shd w:val="clear" w:color="auto" w:fill="FFFFFF"/>
          <w:lang w:val="ru-RU"/>
        </w:rPr>
        <w:t>тематические сайты, сайты новостей, электронные библиотеки, энциклопедии,</w:t>
      </w:r>
      <w:r w:rsidR="003A5905" w:rsidRPr="003A5905">
        <w:rPr>
          <w:rFonts w:ascii="Times New Roman" w:eastAsia="Times New Roman" w:hAnsi="Times New Roman" w:cs="Times New Roman"/>
          <w:color w:val="180620"/>
          <w:sz w:val="28"/>
          <w:szCs w:val="28"/>
          <w:shd w:val="clear" w:color="auto" w:fill="FFFFFF"/>
          <w:lang w:val="ru-RU"/>
        </w:rPr>
        <w:t xml:space="preserve"> словари, хранилища фалов и др. </w:t>
      </w:r>
    </w:p>
    <w:p w14:paraId="28AF7793" w14:textId="7D4AB346" w:rsidR="003A5905" w:rsidRPr="003D7AF9" w:rsidRDefault="003A5905" w:rsidP="0090071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 сайтам представительствам можно отнести широкую гамму корпоративных и коммерческих сайтов - </w:t>
      </w:r>
      <w:r w:rsidR="00C15AA7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сайты компаний, интернет магазины,</w:t>
      </w:r>
      <w:r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D7AF9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 также сайты представляющие государственных учреждения, </w:t>
      </w:r>
      <w:r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сайты визитки, </w:t>
      </w:r>
      <w:r w:rsidR="003D7AF9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промо-сайты и </w:t>
      </w:r>
      <w:proofErr w:type="spellStart"/>
      <w:r w:rsidR="003D7AF9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тд</w:t>
      </w:r>
      <w:proofErr w:type="spellEnd"/>
      <w:r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BAB16CA" w14:textId="2BAC5931" w:rsidR="00C15AA7" w:rsidRDefault="00C15AA7" w:rsidP="0090071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D7AF9">
        <w:rPr>
          <w:rFonts w:ascii="Times New Roman" w:eastAsia="Times New Roman" w:hAnsi="Times New Roman" w:cs="Times New Roman"/>
          <w:bCs/>
          <w:color w:val="180620"/>
          <w:sz w:val="28"/>
          <w:szCs w:val="28"/>
          <w:lang w:val="ru-RU"/>
        </w:rPr>
        <w:t xml:space="preserve">Сайты </w:t>
      </w:r>
      <w:r w:rsidR="00314325" w:rsidRPr="003D7AF9">
        <w:rPr>
          <w:rFonts w:ascii="Times New Roman" w:eastAsia="Times New Roman" w:hAnsi="Times New Roman" w:cs="Times New Roman"/>
          <w:bCs/>
          <w:color w:val="180620"/>
          <w:sz w:val="28"/>
          <w:szCs w:val="28"/>
          <w:lang w:val="ru-RU"/>
        </w:rPr>
        <w:t>веб сервисов</w:t>
      </w:r>
      <w:r w:rsidR="003D7AF9" w:rsidRPr="003D7AF9">
        <w:rPr>
          <w:rFonts w:ascii="Times New Roman" w:eastAsia="Times New Roman" w:hAnsi="Times New Roman" w:cs="Times New Roman"/>
          <w:bCs/>
          <w:color w:val="180620"/>
          <w:sz w:val="28"/>
          <w:szCs w:val="28"/>
          <w:lang w:val="ru-RU"/>
        </w:rPr>
        <w:t xml:space="preserve"> включают - </w:t>
      </w:r>
      <w:r w:rsidR="00314325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сайты поисковых систем, почтовые сервисы, сайты перевод текста, доски объявлений, видео-</w:t>
      </w:r>
      <w:r w:rsidR="003A5905" w:rsidRPr="003D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хостинги, системы электронных платежей, социальные сети и другие.</w:t>
      </w:r>
    </w:p>
    <w:p w14:paraId="32B6E260" w14:textId="2676A363" w:rsidR="00257689" w:rsidRDefault="0025768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32DA202B" w14:textId="49A5B081" w:rsidR="003B647B" w:rsidRPr="000D6626" w:rsidRDefault="001953A7" w:rsidP="00D43FAC">
      <w:pPr>
        <w:pStyle w:val="2"/>
        <w:spacing w:line="360" w:lineRule="auto"/>
      </w:pPr>
      <w:bookmarkStart w:id="31" w:name="_Toc159876977"/>
      <w:r w:rsidRPr="000D6626">
        <w:lastRenderedPageBreak/>
        <w:t>Подходы и с</w:t>
      </w:r>
      <w:r w:rsidR="003B647B" w:rsidRPr="000D6626">
        <w:t>пособы создания веб-сайтов</w:t>
      </w:r>
      <w:bookmarkEnd w:id="31"/>
    </w:p>
    <w:p w14:paraId="5A0EBD9E" w14:textId="157349AF" w:rsidR="00A16AC6" w:rsidRDefault="00AA4786" w:rsidP="00A16AC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способу создания веб-сайтов можно выделить три подхода:</w:t>
      </w:r>
    </w:p>
    <w:p w14:paraId="5CD40740" w14:textId="1AC14AA0" w:rsidR="00C722FD" w:rsidRDefault="00685541" w:rsidP="00AB5AAB">
      <w:pPr>
        <w:pStyle w:val="a7"/>
        <w:numPr>
          <w:ilvl w:val="0"/>
          <w:numId w:val="14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C722FD">
        <w:rPr>
          <w:color w:val="000000"/>
          <w:sz w:val="28"/>
          <w:szCs w:val="28"/>
        </w:rPr>
        <w:t xml:space="preserve"> </w:t>
      </w:r>
      <w:r w:rsidR="000E6ECE">
        <w:rPr>
          <w:color w:val="000000"/>
          <w:sz w:val="28"/>
          <w:szCs w:val="28"/>
        </w:rPr>
        <w:t xml:space="preserve">с применением </w:t>
      </w:r>
      <w:r w:rsidR="00C722FD">
        <w:rPr>
          <w:color w:val="000000"/>
          <w:sz w:val="28"/>
          <w:szCs w:val="28"/>
        </w:rPr>
        <w:t>конструктора сайта</w:t>
      </w:r>
    </w:p>
    <w:p w14:paraId="39E3C497" w14:textId="71D1EAE1" w:rsidR="00685541" w:rsidRDefault="00685541" w:rsidP="00AB5AAB">
      <w:pPr>
        <w:pStyle w:val="a7"/>
        <w:numPr>
          <w:ilvl w:val="0"/>
          <w:numId w:val="14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на </w:t>
      </w:r>
      <w:r>
        <w:rPr>
          <w:color w:val="000000"/>
          <w:sz w:val="28"/>
          <w:szCs w:val="28"/>
          <w:lang w:val="en-US"/>
        </w:rPr>
        <w:t>C</w:t>
      </w:r>
      <w:r w:rsidR="009E4FF9">
        <w:rPr>
          <w:color w:val="000000"/>
          <w:sz w:val="28"/>
          <w:szCs w:val="28"/>
          <w:lang w:val="en-US"/>
        </w:rPr>
        <w:t>M</w:t>
      </w:r>
      <w:r>
        <w:rPr>
          <w:color w:val="000000"/>
          <w:sz w:val="28"/>
          <w:szCs w:val="28"/>
          <w:lang w:val="en-US"/>
        </w:rPr>
        <w:t>S</w:t>
      </w:r>
      <w:r w:rsidRPr="0037386D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системе</w:t>
      </w:r>
    </w:p>
    <w:p w14:paraId="1D2CB021" w14:textId="604E7579" w:rsidR="00C92460" w:rsidRPr="00C92460" w:rsidRDefault="00C92460" w:rsidP="00AB5AAB">
      <w:pPr>
        <w:pStyle w:val="a7"/>
        <w:numPr>
          <w:ilvl w:val="0"/>
          <w:numId w:val="14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сайта с использованием</w:t>
      </w:r>
      <w:r w:rsidRPr="00AE28E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языка разметки </w:t>
      </w:r>
      <w:r>
        <w:rPr>
          <w:color w:val="000000"/>
          <w:sz w:val="28"/>
          <w:szCs w:val="28"/>
          <w:lang w:val="en-US"/>
        </w:rPr>
        <w:t>HTML</w:t>
      </w:r>
      <w:r w:rsidRPr="00AA478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языков программирования</w:t>
      </w:r>
    </w:p>
    <w:p w14:paraId="3A2F6253" w14:textId="7D3953C5" w:rsidR="00D43FAC" w:rsidRPr="00D43FAC" w:rsidRDefault="00D43FAC" w:rsidP="00D43FAC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D43FAC">
        <w:rPr>
          <w:i/>
          <w:color w:val="000000"/>
          <w:sz w:val="28"/>
          <w:szCs w:val="28"/>
        </w:rPr>
        <w:t>Разработка с применением конструктора</w:t>
      </w:r>
    </w:p>
    <w:p w14:paraId="1B26273F" w14:textId="1C38246E" w:rsidR="0037386D" w:rsidRPr="008C5AD4" w:rsidRDefault="0037386D" w:rsidP="00D43FA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C5AD4">
        <w:rPr>
          <w:color w:val="000000"/>
          <w:sz w:val="28"/>
          <w:szCs w:val="28"/>
        </w:rPr>
        <w:t xml:space="preserve">Конструктор – </w:t>
      </w:r>
      <w:r w:rsidR="008C5AD4">
        <w:rPr>
          <w:color w:val="000000"/>
          <w:sz w:val="28"/>
          <w:szCs w:val="28"/>
        </w:rPr>
        <w:t>онлайн сервис, позволяющий</w:t>
      </w:r>
      <w:r w:rsidRPr="008C5AD4">
        <w:rPr>
          <w:color w:val="000000"/>
          <w:sz w:val="28"/>
          <w:szCs w:val="28"/>
        </w:rPr>
        <w:t xml:space="preserve"> </w:t>
      </w:r>
      <w:r w:rsidR="008C5AD4">
        <w:rPr>
          <w:color w:val="000000"/>
          <w:sz w:val="28"/>
          <w:szCs w:val="28"/>
        </w:rPr>
        <w:t>создать</w:t>
      </w:r>
      <w:r w:rsidRPr="008C5AD4">
        <w:rPr>
          <w:color w:val="000000"/>
          <w:sz w:val="28"/>
          <w:szCs w:val="28"/>
        </w:rPr>
        <w:t xml:space="preserve"> сайт </w:t>
      </w:r>
      <w:r w:rsidR="003A56F1">
        <w:rPr>
          <w:color w:val="000000"/>
          <w:sz w:val="28"/>
          <w:szCs w:val="28"/>
        </w:rPr>
        <w:t xml:space="preserve">на основе готовых </w:t>
      </w:r>
      <w:r w:rsidR="008C5AD4">
        <w:rPr>
          <w:color w:val="000000"/>
          <w:sz w:val="28"/>
          <w:szCs w:val="28"/>
        </w:rPr>
        <w:t>шаблонов</w:t>
      </w:r>
      <w:r w:rsidRPr="008C5AD4">
        <w:rPr>
          <w:color w:val="000000"/>
          <w:sz w:val="28"/>
          <w:szCs w:val="28"/>
        </w:rPr>
        <w:t xml:space="preserve">, которые предоставляет </w:t>
      </w:r>
      <w:r w:rsidR="008C5AD4">
        <w:rPr>
          <w:color w:val="000000"/>
          <w:sz w:val="28"/>
          <w:szCs w:val="28"/>
        </w:rPr>
        <w:t>платформа</w:t>
      </w:r>
      <w:r w:rsidRPr="008C5AD4">
        <w:rPr>
          <w:color w:val="000000"/>
          <w:sz w:val="28"/>
          <w:szCs w:val="28"/>
        </w:rPr>
        <w:t xml:space="preserve">. </w:t>
      </w:r>
      <w:r w:rsidR="003A56F1">
        <w:rPr>
          <w:color w:val="000000"/>
          <w:sz w:val="28"/>
          <w:szCs w:val="28"/>
        </w:rPr>
        <w:t xml:space="preserve">При таком подходе возможно создать </w:t>
      </w:r>
      <w:r w:rsidR="003D306C">
        <w:rPr>
          <w:color w:val="000000"/>
          <w:sz w:val="28"/>
          <w:szCs w:val="28"/>
        </w:rPr>
        <w:t>простой</w:t>
      </w:r>
      <w:r w:rsidR="003A56F1">
        <w:rPr>
          <w:color w:val="000000"/>
          <w:sz w:val="28"/>
          <w:szCs w:val="28"/>
        </w:rPr>
        <w:t xml:space="preserve"> сайт имея минимальные знания или вообще без знаний</w:t>
      </w:r>
      <w:r w:rsidRPr="008C5AD4">
        <w:rPr>
          <w:color w:val="000000"/>
          <w:sz w:val="28"/>
          <w:szCs w:val="28"/>
        </w:rPr>
        <w:t xml:space="preserve"> о веб-разработке.</w:t>
      </w:r>
      <w:r w:rsidR="003D306C">
        <w:rPr>
          <w:color w:val="000000"/>
          <w:sz w:val="28"/>
          <w:szCs w:val="28"/>
        </w:rPr>
        <w:t xml:space="preserve"> Разработать сложное веб-приложение или интернет-магазин на конструкторе невозможно. Наиболее рационально использовать конструктор сайтов для </w:t>
      </w:r>
      <w:r w:rsidR="008C5AD4">
        <w:rPr>
          <w:color w:val="000000"/>
          <w:sz w:val="28"/>
          <w:szCs w:val="28"/>
        </w:rPr>
        <w:t>простых</w:t>
      </w:r>
      <w:r w:rsidRPr="008C5AD4">
        <w:rPr>
          <w:color w:val="000000"/>
          <w:sz w:val="28"/>
          <w:szCs w:val="28"/>
        </w:rPr>
        <w:t xml:space="preserve"> сайт</w:t>
      </w:r>
      <w:r w:rsidR="008C5AD4">
        <w:rPr>
          <w:color w:val="000000"/>
          <w:sz w:val="28"/>
          <w:szCs w:val="28"/>
        </w:rPr>
        <w:t>ов</w:t>
      </w:r>
      <w:r w:rsidRPr="008C5AD4">
        <w:rPr>
          <w:color w:val="000000"/>
          <w:sz w:val="28"/>
          <w:szCs w:val="28"/>
        </w:rPr>
        <w:t xml:space="preserve"> </w:t>
      </w:r>
      <w:r w:rsidR="008C5AD4">
        <w:rPr>
          <w:color w:val="000000"/>
          <w:sz w:val="28"/>
          <w:szCs w:val="28"/>
        </w:rPr>
        <w:t>визиток</w:t>
      </w:r>
      <w:r w:rsidR="00345D95">
        <w:rPr>
          <w:color w:val="000000"/>
          <w:sz w:val="28"/>
          <w:szCs w:val="28"/>
        </w:rPr>
        <w:t xml:space="preserve"> или л</w:t>
      </w:r>
      <w:r w:rsidR="0088156F">
        <w:rPr>
          <w:color w:val="000000"/>
          <w:sz w:val="28"/>
          <w:szCs w:val="28"/>
        </w:rPr>
        <w:t>э</w:t>
      </w:r>
      <w:r w:rsidR="00345D95">
        <w:rPr>
          <w:color w:val="000000"/>
          <w:sz w:val="28"/>
          <w:szCs w:val="28"/>
        </w:rPr>
        <w:t>ндинг станиц</w:t>
      </w:r>
      <w:r w:rsidRPr="008C5AD4">
        <w:rPr>
          <w:color w:val="000000"/>
          <w:sz w:val="28"/>
          <w:szCs w:val="28"/>
        </w:rPr>
        <w:t xml:space="preserve">. </w:t>
      </w:r>
    </w:p>
    <w:p w14:paraId="21BC550F" w14:textId="77777777" w:rsidR="0037386D" w:rsidRPr="008C5AD4" w:rsidRDefault="0037386D" w:rsidP="000D662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C5AD4">
        <w:rPr>
          <w:color w:val="000000"/>
          <w:sz w:val="28"/>
          <w:szCs w:val="28"/>
        </w:rPr>
        <w:t>Плюсы:</w:t>
      </w:r>
    </w:p>
    <w:p w14:paraId="5117EAA1" w14:textId="31BA5C5B" w:rsidR="0037386D" w:rsidRPr="008C5AD4" w:rsidRDefault="003D306C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Низкая цена</w:t>
      </w:r>
    </w:p>
    <w:p w14:paraId="1D90F596" w14:textId="246F5404" w:rsidR="0037386D" w:rsidRPr="008C5AD4" w:rsidRDefault="003D306C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Простота использования</w:t>
      </w:r>
    </w:p>
    <w:p w14:paraId="5D2A3FD3" w14:textId="33100069" w:rsidR="0037386D" w:rsidRPr="008C5AD4" w:rsidRDefault="003D306C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Готовые стандартные модули и легкость использования </w:t>
      </w:r>
    </w:p>
    <w:p w14:paraId="38DF74AB" w14:textId="77777777" w:rsidR="0037386D" w:rsidRPr="008C5AD4" w:rsidRDefault="0037386D" w:rsidP="000D662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C5AD4">
        <w:rPr>
          <w:color w:val="000000"/>
          <w:sz w:val="28"/>
          <w:szCs w:val="28"/>
        </w:rPr>
        <w:t>Минусы:</w:t>
      </w:r>
    </w:p>
    <w:p w14:paraId="6F8B96FD" w14:textId="7F09AE35" w:rsidR="0037386D" w:rsidRPr="008C5AD4" w:rsidRDefault="0037386D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C5AD4">
        <w:rPr>
          <w:color w:val="000000"/>
          <w:sz w:val="28"/>
          <w:szCs w:val="28"/>
        </w:rPr>
        <w:t>Скрытые затраты</w:t>
      </w:r>
      <w:r w:rsidR="003A0D97">
        <w:rPr>
          <w:color w:val="000000"/>
          <w:sz w:val="28"/>
          <w:szCs w:val="28"/>
        </w:rPr>
        <w:t>,</w:t>
      </w:r>
      <w:r w:rsidRPr="008C5AD4">
        <w:rPr>
          <w:color w:val="000000"/>
          <w:sz w:val="28"/>
          <w:szCs w:val="28"/>
        </w:rPr>
        <w:t xml:space="preserve"> размещение на хостинге, домен более высокого уровня, электрон</w:t>
      </w:r>
      <w:r w:rsidR="003D306C">
        <w:rPr>
          <w:color w:val="000000"/>
          <w:sz w:val="28"/>
          <w:szCs w:val="28"/>
        </w:rPr>
        <w:t xml:space="preserve">ная почта с именем домена и </w:t>
      </w:r>
      <w:proofErr w:type="spellStart"/>
      <w:r w:rsidR="003D306C">
        <w:rPr>
          <w:color w:val="000000"/>
          <w:sz w:val="28"/>
          <w:szCs w:val="28"/>
        </w:rPr>
        <w:t>др</w:t>
      </w:r>
      <w:proofErr w:type="spellEnd"/>
    </w:p>
    <w:p w14:paraId="592C6411" w14:textId="4441BD3C" w:rsidR="0037386D" w:rsidRPr="008C5AD4" w:rsidRDefault="0037386D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C5AD4">
        <w:rPr>
          <w:color w:val="000000"/>
          <w:sz w:val="28"/>
          <w:szCs w:val="28"/>
        </w:rPr>
        <w:t>Домен тре</w:t>
      </w:r>
      <w:r w:rsidR="003D306C">
        <w:rPr>
          <w:color w:val="000000"/>
          <w:sz w:val="28"/>
          <w:szCs w:val="28"/>
        </w:rPr>
        <w:t>тьего или более высокого уровня</w:t>
      </w:r>
    </w:p>
    <w:p w14:paraId="1707B945" w14:textId="24B2114D" w:rsidR="0037386D" w:rsidRPr="008C5AD4" w:rsidRDefault="003D306C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Тяжеловесность сайта</w:t>
      </w:r>
    </w:p>
    <w:p w14:paraId="1E5B3E6C" w14:textId="1A5018B5" w:rsidR="0037386D" w:rsidRPr="008C5AD4" w:rsidRDefault="00850053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Ограничения по возмо</w:t>
      </w:r>
      <w:r w:rsidR="0088156F">
        <w:rPr>
          <w:color w:val="000000"/>
          <w:sz w:val="28"/>
          <w:szCs w:val="28"/>
        </w:rPr>
        <w:t>ж</w:t>
      </w:r>
      <w:r>
        <w:rPr>
          <w:color w:val="000000"/>
          <w:sz w:val="28"/>
          <w:szCs w:val="28"/>
        </w:rPr>
        <w:t>ности</w:t>
      </w:r>
      <w:r w:rsidR="003D306C">
        <w:rPr>
          <w:color w:val="000000"/>
          <w:sz w:val="28"/>
          <w:szCs w:val="28"/>
        </w:rPr>
        <w:t xml:space="preserve"> SEO</w:t>
      </w:r>
    </w:p>
    <w:p w14:paraId="63430BF7" w14:textId="35F6E5BE" w:rsidR="0037386D" w:rsidRDefault="00AF39DE" w:rsidP="0037386D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Существует большое количество </w:t>
      </w:r>
      <w:r w:rsidR="00262CF9">
        <w:rPr>
          <w:color w:val="000000"/>
          <w:sz w:val="28"/>
          <w:szCs w:val="28"/>
        </w:rPr>
        <w:t xml:space="preserve">конструкторов сайтов, некоторые из наиболее популярных - </w:t>
      </w:r>
      <w:proofErr w:type="spellStart"/>
      <w:r w:rsidR="0037386D" w:rsidRPr="008C5AD4">
        <w:rPr>
          <w:color w:val="000000"/>
          <w:sz w:val="28"/>
          <w:szCs w:val="28"/>
        </w:rPr>
        <w:t>Tilda</w:t>
      </w:r>
      <w:proofErr w:type="spellEnd"/>
      <w:r w:rsidR="0037386D" w:rsidRPr="008C5AD4">
        <w:rPr>
          <w:color w:val="000000"/>
          <w:sz w:val="28"/>
          <w:szCs w:val="28"/>
        </w:rPr>
        <w:t xml:space="preserve"> </w:t>
      </w:r>
      <w:proofErr w:type="spellStart"/>
      <w:r w:rsidR="0037386D" w:rsidRPr="008C5AD4">
        <w:rPr>
          <w:color w:val="000000"/>
          <w:sz w:val="28"/>
          <w:szCs w:val="28"/>
        </w:rPr>
        <w:t>Publishing</w:t>
      </w:r>
      <w:proofErr w:type="spellEnd"/>
      <w:r>
        <w:rPr>
          <w:color w:val="000000"/>
          <w:sz w:val="28"/>
          <w:szCs w:val="28"/>
        </w:rPr>
        <w:t>,</w:t>
      </w:r>
      <w:r w:rsidR="0037386D" w:rsidRPr="008C5AD4">
        <w:rPr>
          <w:color w:val="000000"/>
          <w:sz w:val="28"/>
          <w:szCs w:val="28"/>
        </w:rPr>
        <w:t xml:space="preserve"> </w:t>
      </w:r>
      <w:proofErr w:type="spellStart"/>
      <w:r w:rsidR="0037386D" w:rsidRPr="008C5AD4">
        <w:rPr>
          <w:color w:val="000000"/>
          <w:sz w:val="28"/>
          <w:szCs w:val="28"/>
        </w:rPr>
        <w:t>Nethouse</w:t>
      </w:r>
      <w:proofErr w:type="spellEnd"/>
      <w:r w:rsidR="00262CF9">
        <w:rPr>
          <w:color w:val="000000"/>
          <w:sz w:val="28"/>
          <w:szCs w:val="28"/>
        </w:rPr>
        <w:t xml:space="preserve"> и</w:t>
      </w:r>
      <w:r w:rsidR="0037386D" w:rsidRPr="008C5AD4">
        <w:rPr>
          <w:color w:val="000000"/>
          <w:sz w:val="28"/>
          <w:szCs w:val="28"/>
        </w:rPr>
        <w:t xml:space="preserve"> </w:t>
      </w:r>
      <w:proofErr w:type="spellStart"/>
      <w:r w:rsidR="00262CF9">
        <w:rPr>
          <w:color w:val="000000"/>
          <w:sz w:val="28"/>
          <w:szCs w:val="28"/>
        </w:rPr>
        <w:t>Wix</w:t>
      </w:r>
      <w:proofErr w:type="spellEnd"/>
      <w:r w:rsidR="00262CF9">
        <w:rPr>
          <w:color w:val="000000"/>
          <w:sz w:val="28"/>
          <w:szCs w:val="28"/>
        </w:rPr>
        <w:t>.</w:t>
      </w:r>
    </w:p>
    <w:p w14:paraId="0B730426" w14:textId="5672DAB4" w:rsidR="006822EB" w:rsidRPr="006822EB" w:rsidRDefault="006822EB" w:rsidP="008F16E7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6822EB">
        <w:rPr>
          <w:i/>
          <w:color w:val="000000"/>
          <w:sz w:val="28"/>
          <w:szCs w:val="28"/>
        </w:rPr>
        <w:t xml:space="preserve">Разработка на </w:t>
      </w:r>
      <w:r w:rsidRPr="006822EB">
        <w:rPr>
          <w:i/>
          <w:color w:val="000000"/>
          <w:sz w:val="28"/>
          <w:szCs w:val="28"/>
          <w:lang w:val="en-US"/>
        </w:rPr>
        <w:t>CMS</w:t>
      </w:r>
      <w:r w:rsidRPr="006822EB">
        <w:rPr>
          <w:i/>
          <w:color w:val="000000"/>
          <w:sz w:val="28"/>
          <w:szCs w:val="28"/>
        </w:rPr>
        <w:t>-системе</w:t>
      </w:r>
    </w:p>
    <w:p w14:paraId="7F061CB1" w14:textId="460D1538" w:rsidR="00262CF9" w:rsidRDefault="00680136" w:rsidP="006363A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CMS (</w:t>
      </w:r>
      <w:proofErr w:type="spellStart"/>
      <w:r w:rsidRPr="008F16E7">
        <w:rPr>
          <w:color w:val="000000"/>
          <w:sz w:val="28"/>
          <w:szCs w:val="28"/>
        </w:rPr>
        <w:t>Content</w:t>
      </w:r>
      <w:proofErr w:type="spellEnd"/>
      <w:r w:rsidRPr="008F16E7">
        <w:rPr>
          <w:color w:val="000000"/>
          <w:sz w:val="28"/>
          <w:szCs w:val="28"/>
        </w:rPr>
        <w:t xml:space="preserve"> </w:t>
      </w:r>
      <w:proofErr w:type="spellStart"/>
      <w:r w:rsidRPr="008F16E7">
        <w:rPr>
          <w:color w:val="000000"/>
          <w:sz w:val="28"/>
          <w:szCs w:val="28"/>
        </w:rPr>
        <w:t>management</w:t>
      </w:r>
      <w:proofErr w:type="spellEnd"/>
      <w:r w:rsidRPr="008F16E7">
        <w:rPr>
          <w:color w:val="000000"/>
          <w:sz w:val="28"/>
          <w:szCs w:val="28"/>
        </w:rPr>
        <w:t xml:space="preserve"> </w:t>
      </w:r>
      <w:proofErr w:type="spellStart"/>
      <w:r w:rsidRPr="008F16E7">
        <w:rPr>
          <w:color w:val="000000"/>
          <w:sz w:val="28"/>
          <w:szCs w:val="28"/>
        </w:rPr>
        <w:t>system</w:t>
      </w:r>
      <w:proofErr w:type="spellEnd"/>
      <w:r w:rsidRPr="008F16E7">
        <w:rPr>
          <w:color w:val="000000"/>
          <w:sz w:val="28"/>
          <w:szCs w:val="28"/>
        </w:rPr>
        <w:t xml:space="preserve">) – система управления содержимым - </w:t>
      </w:r>
      <w:r w:rsidR="0088156F">
        <w:rPr>
          <w:color w:val="000000"/>
          <w:sz w:val="28"/>
          <w:szCs w:val="28"/>
        </w:rPr>
        <w:t>набор</w:t>
      </w:r>
      <w:r w:rsidR="003D306C">
        <w:rPr>
          <w:color w:val="000000"/>
          <w:sz w:val="28"/>
          <w:szCs w:val="28"/>
        </w:rPr>
        <w:t xml:space="preserve"> </w:t>
      </w:r>
      <w:r w:rsidR="0088156F">
        <w:rPr>
          <w:color w:val="000000"/>
          <w:sz w:val="28"/>
          <w:szCs w:val="28"/>
        </w:rPr>
        <w:t>базовых и вспомогательных инструментов,</w:t>
      </w:r>
      <w:r w:rsidR="003D306C">
        <w:rPr>
          <w:color w:val="000000"/>
          <w:sz w:val="28"/>
          <w:szCs w:val="28"/>
        </w:rPr>
        <w:t xml:space="preserve"> позволяющих создать веб-сайт и </w:t>
      </w:r>
      <w:r w:rsidR="003D306C">
        <w:rPr>
          <w:color w:val="000000"/>
          <w:sz w:val="28"/>
          <w:szCs w:val="28"/>
        </w:rPr>
        <w:lastRenderedPageBreak/>
        <w:t xml:space="preserve">обеспечить его работу, </w:t>
      </w:r>
      <w:r w:rsidR="00345C8F">
        <w:rPr>
          <w:color w:val="000000"/>
          <w:sz w:val="28"/>
          <w:szCs w:val="28"/>
        </w:rPr>
        <w:t xml:space="preserve">обновление содержимого и взаимодействие с пользователями сайта. </w:t>
      </w:r>
      <w:r w:rsidR="006363A6">
        <w:rPr>
          <w:color w:val="000000"/>
          <w:sz w:val="28"/>
          <w:szCs w:val="28"/>
        </w:rPr>
        <w:t>Разработка осуществляется через</w:t>
      </w:r>
      <w:r w:rsidR="00345C8F">
        <w:rPr>
          <w:color w:val="000000"/>
          <w:sz w:val="28"/>
          <w:szCs w:val="28"/>
        </w:rPr>
        <w:t xml:space="preserve"> </w:t>
      </w:r>
      <w:r w:rsidR="00262CF9" w:rsidRPr="008F16E7">
        <w:rPr>
          <w:color w:val="000000"/>
          <w:sz w:val="28"/>
          <w:szCs w:val="28"/>
        </w:rPr>
        <w:t xml:space="preserve">панель управления. CMS </w:t>
      </w:r>
      <w:r w:rsidR="00345C8F">
        <w:rPr>
          <w:color w:val="000000"/>
          <w:sz w:val="28"/>
          <w:szCs w:val="28"/>
        </w:rPr>
        <w:t xml:space="preserve">позволяет реализовать гораздо более значительные проекты, по сравнению с конструкторами сайтов, например, сайт </w:t>
      </w:r>
      <w:r w:rsidR="00262CF9" w:rsidRPr="008F16E7">
        <w:rPr>
          <w:color w:val="000000"/>
          <w:sz w:val="28"/>
          <w:szCs w:val="28"/>
        </w:rPr>
        <w:t>интернет-магазин</w:t>
      </w:r>
      <w:r w:rsidR="00345C8F">
        <w:rPr>
          <w:color w:val="000000"/>
          <w:sz w:val="28"/>
          <w:szCs w:val="28"/>
        </w:rPr>
        <w:t xml:space="preserve">а </w:t>
      </w:r>
      <w:r w:rsidR="00262CF9" w:rsidRPr="008F16E7">
        <w:rPr>
          <w:color w:val="000000"/>
          <w:sz w:val="28"/>
          <w:szCs w:val="28"/>
        </w:rPr>
        <w:t xml:space="preserve">или </w:t>
      </w:r>
      <w:r w:rsidR="00345C8F">
        <w:rPr>
          <w:color w:val="000000"/>
          <w:sz w:val="28"/>
          <w:szCs w:val="28"/>
        </w:rPr>
        <w:t>многостраничный корпоративный сайт.</w:t>
      </w:r>
      <w:r w:rsidR="006363A6">
        <w:rPr>
          <w:color w:val="000000"/>
          <w:sz w:val="28"/>
          <w:szCs w:val="28"/>
        </w:rPr>
        <w:t xml:space="preserve"> </w:t>
      </w:r>
    </w:p>
    <w:p w14:paraId="28879D4D" w14:textId="0EE18A26" w:rsidR="00262CF9" w:rsidRPr="008F16E7" w:rsidRDefault="00262CF9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Плюсы:</w:t>
      </w:r>
    </w:p>
    <w:p w14:paraId="75AA5522" w14:textId="57F0D321" w:rsidR="00262CF9" w:rsidRPr="008F16E7" w:rsidRDefault="006363A6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Практически все </w:t>
      </w:r>
      <w:r w:rsidR="00262CF9" w:rsidRPr="008F16E7">
        <w:rPr>
          <w:color w:val="000000"/>
          <w:sz w:val="28"/>
          <w:szCs w:val="28"/>
        </w:rPr>
        <w:t xml:space="preserve">CMS </w:t>
      </w:r>
      <w:r>
        <w:rPr>
          <w:color w:val="000000"/>
          <w:sz w:val="28"/>
          <w:szCs w:val="28"/>
        </w:rPr>
        <w:t>изначально бесплатны. Имеется большое количество готовых шабл</w:t>
      </w:r>
      <w:r w:rsidR="00311FB4">
        <w:rPr>
          <w:color w:val="000000"/>
          <w:sz w:val="28"/>
          <w:szCs w:val="28"/>
        </w:rPr>
        <w:t>онов сайтов в открытом доступе</w:t>
      </w:r>
    </w:p>
    <w:p w14:paraId="2290E21A" w14:textId="763B7D6D" w:rsidR="00262CF9" w:rsidRPr="008F16E7" w:rsidRDefault="006363A6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 w:rsidRPr="006363A6">
        <w:rPr>
          <w:color w:val="000000"/>
          <w:sz w:val="28"/>
          <w:szCs w:val="28"/>
        </w:rPr>
        <w:t>Легкость управления контентом</w:t>
      </w:r>
    </w:p>
    <w:p w14:paraId="2B3ED6E3" w14:textId="6EC781DC" w:rsidR="00262CF9" w:rsidRPr="008F16E7" w:rsidRDefault="00262CF9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Множество готовых решений</w:t>
      </w:r>
      <w:r w:rsidR="00DE122E">
        <w:rPr>
          <w:color w:val="000000"/>
          <w:sz w:val="28"/>
          <w:szCs w:val="28"/>
        </w:rPr>
        <w:t xml:space="preserve"> – моделей</w:t>
      </w:r>
      <w:r w:rsidRPr="008F16E7">
        <w:rPr>
          <w:color w:val="000000"/>
          <w:sz w:val="28"/>
          <w:szCs w:val="28"/>
        </w:rPr>
        <w:t>, плагин</w:t>
      </w:r>
      <w:r w:rsidR="00DE122E">
        <w:rPr>
          <w:color w:val="000000"/>
          <w:sz w:val="28"/>
          <w:szCs w:val="28"/>
        </w:rPr>
        <w:t xml:space="preserve">ов и </w:t>
      </w:r>
      <w:r w:rsidRPr="008F16E7">
        <w:rPr>
          <w:color w:val="000000"/>
          <w:sz w:val="28"/>
          <w:szCs w:val="28"/>
        </w:rPr>
        <w:t>дополнений</w:t>
      </w:r>
    </w:p>
    <w:p w14:paraId="24C69B55" w14:textId="635D6A89" w:rsidR="00262CF9" w:rsidRPr="008F16E7" w:rsidRDefault="00262CF9" w:rsidP="00311FB4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Минусы:</w:t>
      </w:r>
    </w:p>
    <w:p w14:paraId="7241CFB0" w14:textId="6D6AAFF8" w:rsidR="00262CF9" w:rsidRPr="008F16E7" w:rsidRDefault="00262CF9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Уязвимость сайта</w:t>
      </w:r>
      <w:r w:rsidR="00DE122E">
        <w:rPr>
          <w:color w:val="000000"/>
          <w:sz w:val="28"/>
          <w:szCs w:val="28"/>
        </w:rPr>
        <w:t xml:space="preserve"> от атак и проникновения</w:t>
      </w:r>
    </w:p>
    <w:p w14:paraId="61C97B89" w14:textId="57F3C7CA" w:rsidR="00262CF9" w:rsidRPr="008F16E7" w:rsidRDefault="00DE122E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Требуется знание основ верстки и программирования в случае не стандартных решений</w:t>
      </w:r>
    </w:p>
    <w:p w14:paraId="0995267E" w14:textId="5D076EC2" w:rsidR="00262CF9" w:rsidRPr="008F16E7" w:rsidRDefault="00DE122E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Возможные сложности с миграцией между хостингами</w:t>
      </w:r>
    </w:p>
    <w:p w14:paraId="39F25C95" w14:textId="618B4128" w:rsidR="00262CF9" w:rsidRPr="008F16E7" w:rsidRDefault="00DE122E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Платный дополнительный контент</w:t>
      </w:r>
      <w:r w:rsidR="00311FB4">
        <w:rPr>
          <w:color w:val="000000"/>
          <w:sz w:val="28"/>
          <w:szCs w:val="28"/>
        </w:rPr>
        <w:t>, б</w:t>
      </w:r>
      <w:r>
        <w:rPr>
          <w:color w:val="000000"/>
          <w:sz w:val="28"/>
          <w:szCs w:val="28"/>
        </w:rPr>
        <w:t xml:space="preserve">олее затратный по сравнению с </w:t>
      </w:r>
      <w:r w:rsidR="00624EB8">
        <w:rPr>
          <w:color w:val="000000"/>
          <w:sz w:val="28"/>
          <w:szCs w:val="28"/>
        </w:rPr>
        <w:t>конструкторами сайтов</w:t>
      </w:r>
    </w:p>
    <w:p w14:paraId="21D68B6F" w14:textId="3114E455" w:rsidR="00262CF9" w:rsidRDefault="00624EB8" w:rsidP="00AB5AAB">
      <w:pPr>
        <w:pStyle w:val="a7"/>
        <w:numPr>
          <w:ilvl w:val="0"/>
          <w:numId w:val="5"/>
        </w:numPr>
        <w:spacing w:before="0" w:beforeAutospacing="0" w:after="0" w:afterAutospacing="0" w:line="360" w:lineRule="auto"/>
        <w:ind w:left="714" w:hanging="35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Значительный рост затрат при усложнении проекта</w:t>
      </w:r>
    </w:p>
    <w:p w14:paraId="6C7946D5" w14:textId="69430F7B" w:rsidR="00873F2B" w:rsidRDefault="00A93143" w:rsidP="00873F2B">
      <w:pPr>
        <w:pStyle w:val="a7"/>
        <w:spacing w:before="0" w:beforeAutospacing="0" w:after="0" w:afterAutospacing="0" w:line="360" w:lineRule="auto"/>
        <w:ind w:left="714"/>
        <w:rPr>
          <w:color w:val="000000"/>
          <w:sz w:val="28"/>
          <w:szCs w:val="28"/>
        </w:rPr>
      </w:pPr>
      <w:r w:rsidRPr="000D6626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7C6F72EA" wp14:editId="75ADD568">
            <wp:simplePos x="0" y="0"/>
            <wp:positionH relativeFrom="page">
              <wp:posOffset>3906713</wp:posOffset>
            </wp:positionH>
            <wp:positionV relativeFrom="paragraph">
              <wp:posOffset>49337</wp:posOffset>
            </wp:positionV>
            <wp:extent cx="3548380" cy="2089785"/>
            <wp:effectExtent l="0" t="0" r="0" b="5715"/>
            <wp:wrapTight wrapText="bothSides">
              <wp:wrapPolygon edited="0">
                <wp:start x="0" y="0"/>
                <wp:lineTo x="0" y="21462"/>
                <wp:lineTo x="21453" y="21462"/>
                <wp:lineTo x="2145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r="7388" b="1"/>
                    <a:stretch/>
                  </pic:blipFill>
                  <pic:spPr bwMode="auto">
                    <a:xfrm>
                      <a:off x="0" y="0"/>
                      <a:ext cx="3548380" cy="208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32D59" w14:textId="19A7F0D7" w:rsidR="001608F5" w:rsidRDefault="00BF65F4" w:rsidP="000D662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bookmarkStart w:id="32" w:name="_Toc146652697"/>
      <w:r w:rsidRPr="00BF65F4">
        <w:rPr>
          <w:color w:val="000000"/>
          <w:sz w:val="28"/>
          <w:szCs w:val="28"/>
        </w:rPr>
        <w:t xml:space="preserve">Самой известной и </w:t>
      </w:r>
      <w:r>
        <w:rPr>
          <w:color w:val="000000"/>
          <w:sz w:val="28"/>
          <w:szCs w:val="28"/>
        </w:rPr>
        <w:t xml:space="preserve">широко используемой </w:t>
      </w:r>
      <w:r w:rsidRPr="00BF65F4">
        <w:rPr>
          <w:color w:val="000000"/>
          <w:sz w:val="28"/>
          <w:szCs w:val="28"/>
        </w:rPr>
        <w:t>CMS</w:t>
      </w:r>
      <w:r>
        <w:rPr>
          <w:color w:val="000000"/>
          <w:sz w:val="28"/>
          <w:szCs w:val="28"/>
        </w:rPr>
        <w:t xml:space="preserve"> на сегодняшний день является </w:t>
      </w:r>
      <w:proofErr w:type="spellStart"/>
      <w:r w:rsidRPr="00BF65F4">
        <w:rPr>
          <w:color w:val="000000"/>
          <w:sz w:val="28"/>
          <w:szCs w:val="28"/>
        </w:rPr>
        <w:t>WordPress</w:t>
      </w:r>
      <w:bookmarkEnd w:id="32"/>
      <w:proofErr w:type="spellEnd"/>
      <w:r>
        <w:rPr>
          <w:color w:val="000000"/>
          <w:sz w:val="28"/>
          <w:szCs w:val="28"/>
        </w:rPr>
        <w:t xml:space="preserve">. </w:t>
      </w:r>
    </w:p>
    <w:p w14:paraId="4CFDB0EE" w14:textId="11CCF96A" w:rsidR="00BF65F4" w:rsidRDefault="00A93143" w:rsidP="000D6626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6541E58" wp14:editId="2E121D46">
                <wp:simplePos x="0" y="0"/>
                <wp:positionH relativeFrom="column">
                  <wp:posOffset>2972656</wp:posOffset>
                </wp:positionH>
                <wp:positionV relativeFrom="paragraph">
                  <wp:posOffset>997005</wp:posOffset>
                </wp:positionV>
                <wp:extent cx="3335655" cy="294005"/>
                <wp:effectExtent l="0" t="0" r="0" b="0"/>
                <wp:wrapTight wrapText="bothSides">
                  <wp:wrapPolygon edited="0">
                    <wp:start x="0" y="0"/>
                    <wp:lineTo x="0" y="19594"/>
                    <wp:lineTo x="21464" y="19594"/>
                    <wp:lineTo x="21464" y="0"/>
                    <wp:lineTo x="0" y="0"/>
                  </wp:wrapPolygon>
                </wp:wrapTight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5655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4757FD" w14:textId="1E7742B0" w:rsidR="00EB17BB" w:rsidRPr="007D316E" w:rsidRDefault="00EB17BB" w:rsidP="007D316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7D316E">
                              <w:rPr>
                                <w:rFonts w:ascii="Times New Roman" w:hAnsi="Times New Roman" w:cs="Times New Roman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Данные </w:t>
                            </w:r>
                            <w:hyperlink r:id="rId18" w:history="1">
                              <w:r w:rsidRPr="007D316E">
                                <w:rPr>
                                  <w:rStyle w:val="a9"/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https://itrack.ru/</w:t>
                              </w:r>
                            </w:hyperlink>
                            <w:r>
                              <w:rPr>
                                <w:rStyle w:val="a9"/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7D316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март 2021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41E58" id="Надпись 17" o:spid="_x0000_s1027" type="#_x0000_t202" style="position:absolute;left:0;text-align:left;margin-left:234.05pt;margin-top:78.5pt;width:262.65pt;height:23.1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" fillcolor="white [3201]" stroked="f" strokeweight=".5pt">
                <v:textbox>
                  <w:txbxContent>
                    <w:p w14:paraId="494757FD" w14:textId="1E7742B0" w:rsidR="00EB17BB" w:rsidRPr="007D316E" w:rsidRDefault="00EB17BB" w:rsidP="007D316E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</w:pPr>
                      <w:r w:rsidRPr="007D316E">
                        <w:rPr>
                          <w:rFonts w:ascii="Times New Roman" w:hAnsi="Times New Roman" w:cs="Times New Roman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Данные </w:t>
                      </w:r>
                      <w:hyperlink r:id="rId19" w:history="1">
                        <w:r w:rsidRPr="007D316E">
                          <w:rPr>
                            <w:rStyle w:val="a9"/>
                            <w:rFonts w:ascii="Times New Roman" w:hAnsi="Times New Roman" w:cs="Times New Roman"/>
                            <w:sz w:val="20"/>
                            <w:szCs w:val="20"/>
                          </w:rPr>
                          <w:t>https://itrack.ru/</w:t>
                        </w:r>
                      </w:hyperlink>
                      <w:r>
                        <w:rPr>
                          <w:rStyle w:val="a9"/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7D316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март 2021 г.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F65F4">
        <w:rPr>
          <w:color w:val="000000"/>
          <w:sz w:val="28"/>
          <w:szCs w:val="28"/>
        </w:rPr>
        <w:t>По данным исследования</w:t>
      </w:r>
      <w:r w:rsidR="001608F5" w:rsidRPr="001608F5">
        <w:rPr>
          <w:color w:val="000000"/>
          <w:sz w:val="28"/>
          <w:szCs w:val="28"/>
        </w:rPr>
        <w:t xml:space="preserve"> </w:t>
      </w:r>
      <w:r w:rsidR="001608F5">
        <w:rPr>
          <w:color w:val="000000"/>
          <w:sz w:val="28"/>
          <w:szCs w:val="28"/>
        </w:rPr>
        <w:t xml:space="preserve">компании </w:t>
      </w:r>
      <w:proofErr w:type="spellStart"/>
      <w:r w:rsidR="001608F5" w:rsidRPr="000D6626">
        <w:rPr>
          <w:color w:val="000000"/>
          <w:sz w:val="28"/>
          <w:szCs w:val="28"/>
        </w:rPr>
        <w:t>iTrack</w:t>
      </w:r>
      <w:proofErr w:type="spellEnd"/>
      <w:r w:rsidR="001608F5" w:rsidRPr="001608F5">
        <w:rPr>
          <w:color w:val="000000"/>
          <w:sz w:val="28"/>
          <w:szCs w:val="28"/>
        </w:rPr>
        <w:t xml:space="preserve"> </w:t>
      </w:r>
      <w:r w:rsidR="001608F5">
        <w:rPr>
          <w:color w:val="000000"/>
          <w:sz w:val="28"/>
          <w:szCs w:val="28"/>
        </w:rPr>
        <w:t xml:space="preserve">доля </w:t>
      </w:r>
      <w:proofErr w:type="spellStart"/>
      <w:r w:rsidR="001608F5" w:rsidRPr="00BF65F4">
        <w:rPr>
          <w:color w:val="000000"/>
          <w:sz w:val="28"/>
          <w:szCs w:val="28"/>
        </w:rPr>
        <w:t>WordPress</w:t>
      </w:r>
      <w:proofErr w:type="spellEnd"/>
      <w:r w:rsidR="001608F5">
        <w:rPr>
          <w:color w:val="000000"/>
          <w:sz w:val="28"/>
          <w:szCs w:val="28"/>
        </w:rPr>
        <w:t xml:space="preserve"> среди </w:t>
      </w:r>
      <w:r w:rsidR="001608F5" w:rsidRPr="000D6626">
        <w:rPr>
          <w:color w:val="000000"/>
          <w:sz w:val="28"/>
          <w:szCs w:val="28"/>
        </w:rPr>
        <w:t>CMS</w:t>
      </w:r>
      <w:r w:rsidR="001608F5" w:rsidRPr="001608F5">
        <w:rPr>
          <w:color w:val="000000"/>
          <w:sz w:val="28"/>
          <w:szCs w:val="28"/>
        </w:rPr>
        <w:t xml:space="preserve"> </w:t>
      </w:r>
      <w:r w:rsidR="001608F5">
        <w:rPr>
          <w:color w:val="000000"/>
          <w:sz w:val="28"/>
          <w:szCs w:val="28"/>
        </w:rPr>
        <w:t xml:space="preserve">в доменной зоне </w:t>
      </w:r>
      <w:proofErr w:type="spellStart"/>
      <w:r w:rsidR="001608F5" w:rsidRPr="000D6626">
        <w:rPr>
          <w:color w:val="000000"/>
          <w:sz w:val="28"/>
          <w:szCs w:val="28"/>
        </w:rPr>
        <w:t>ru</w:t>
      </w:r>
      <w:proofErr w:type="spellEnd"/>
      <w:r w:rsidR="001608F5" w:rsidRPr="001608F5">
        <w:rPr>
          <w:color w:val="000000"/>
          <w:sz w:val="28"/>
          <w:szCs w:val="28"/>
        </w:rPr>
        <w:t xml:space="preserve"> </w:t>
      </w:r>
      <w:r w:rsidR="001608F5">
        <w:rPr>
          <w:color w:val="000000"/>
          <w:sz w:val="28"/>
          <w:szCs w:val="28"/>
        </w:rPr>
        <w:t xml:space="preserve">составляет более 43%. На </w:t>
      </w:r>
      <w:proofErr w:type="spellStart"/>
      <w:r w:rsidR="001608F5" w:rsidRPr="00BF65F4">
        <w:rPr>
          <w:color w:val="000000"/>
          <w:sz w:val="28"/>
          <w:szCs w:val="28"/>
        </w:rPr>
        <w:t>WordPress</w:t>
      </w:r>
      <w:proofErr w:type="spellEnd"/>
      <w:r w:rsidR="001608F5">
        <w:rPr>
          <w:color w:val="000000"/>
          <w:sz w:val="28"/>
          <w:szCs w:val="28"/>
        </w:rPr>
        <w:t xml:space="preserve"> реализовано более 500 </w:t>
      </w:r>
      <w:proofErr w:type="spellStart"/>
      <w:r w:rsidR="001608F5">
        <w:rPr>
          <w:color w:val="000000"/>
          <w:sz w:val="28"/>
          <w:szCs w:val="28"/>
        </w:rPr>
        <w:t>тыс</w:t>
      </w:r>
      <w:proofErr w:type="spellEnd"/>
      <w:r w:rsidR="001608F5">
        <w:rPr>
          <w:color w:val="000000"/>
          <w:sz w:val="28"/>
          <w:szCs w:val="28"/>
        </w:rPr>
        <w:t xml:space="preserve"> самых разнообразных проектов от простых интернет сайтов до к</w:t>
      </w:r>
      <w:r w:rsidR="007D316E">
        <w:rPr>
          <w:color w:val="000000"/>
          <w:sz w:val="28"/>
          <w:szCs w:val="28"/>
        </w:rPr>
        <w:t>рупных информационных порталов.</w:t>
      </w:r>
    </w:p>
    <w:p w14:paraId="71F40A8B" w14:textId="0115F795" w:rsidR="001608F5" w:rsidRDefault="007D316E" w:rsidP="00873F2B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Следующими по популярности из условно бесплатных </w:t>
      </w:r>
      <w:r w:rsidRPr="00873F2B">
        <w:rPr>
          <w:color w:val="000000"/>
          <w:sz w:val="28"/>
          <w:szCs w:val="28"/>
        </w:rPr>
        <w:t>CMS</w:t>
      </w:r>
      <w:r w:rsidRPr="007D31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идут </w:t>
      </w:r>
      <w:proofErr w:type="spellStart"/>
      <w:r w:rsidR="001608F5" w:rsidRPr="007D316E">
        <w:rPr>
          <w:color w:val="000000"/>
          <w:sz w:val="28"/>
          <w:szCs w:val="28"/>
        </w:rPr>
        <w:t>Joomla</w:t>
      </w:r>
      <w:proofErr w:type="spellEnd"/>
      <w:r w:rsidR="001608F5" w:rsidRPr="007D316E">
        <w:rPr>
          <w:color w:val="000000"/>
          <w:sz w:val="28"/>
          <w:szCs w:val="28"/>
        </w:rPr>
        <w:t xml:space="preserve"> и </w:t>
      </w:r>
      <w:proofErr w:type="spellStart"/>
      <w:r w:rsidR="001608F5" w:rsidRPr="007D316E">
        <w:rPr>
          <w:color w:val="000000"/>
          <w:sz w:val="28"/>
          <w:szCs w:val="28"/>
        </w:rPr>
        <w:t>OpenCart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672B61EF" w14:textId="0BED917F" w:rsidR="007D316E" w:rsidRDefault="007D316E" w:rsidP="00873F2B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proofErr w:type="spellStart"/>
      <w:r w:rsidRPr="007D316E">
        <w:rPr>
          <w:color w:val="000000"/>
          <w:sz w:val="28"/>
          <w:szCs w:val="28"/>
        </w:rPr>
        <w:t>Joomla</w:t>
      </w:r>
      <w:proofErr w:type="spellEnd"/>
      <w:r>
        <w:rPr>
          <w:color w:val="000000"/>
          <w:sz w:val="28"/>
          <w:szCs w:val="28"/>
        </w:rPr>
        <w:t xml:space="preserve"> считается универсальной с точки зрения категории сайта и походит для создания как простых, так и относительно сложных проектов.</w:t>
      </w:r>
    </w:p>
    <w:p w14:paraId="4E4168EF" w14:textId="2105C847" w:rsidR="00BF65F4" w:rsidRDefault="00BF65F4" w:rsidP="00873F2B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proofErr w:type="spellStart"/>
      <w:r w:rsidRPr="00A97D79">
        <w:rPr>
          <w:color w:val="000000"/>
          <w:sz w:val="28"/>
          <w:szCs w:val="28"/>
        </w:rPr>
        <w:t>OpenCart</w:t>
      </w:r>
      <w:proofErr w:type="spellEnd"/>
      <w:r w:rsidRPr="00A97D79">
        <w:rPr>
          <w:color w:val="000000"/>
          <w:sz w:val="28"/>
          <w:szCs w:val="28"/>
        </w:rPr>
        <w:t xml:space="preserve"> — </w:t>
      </w:r>
      <w:r w:rsidR="000311A4">
        <w:rPr>
          <w:color w:val="000000"/>
          <w:sz w:val="28"/>
          <w:szCs w:val="28"/>
        </w:rPr>
        <w:t>пользователи отмечают удобство использования этой системы особенно для создания интернет-магазинов.</w:t>
      </w:r>
    </w:p>
    <w:p w14:paraId="72E5CB51" w14:textId="77777777" w:rsidR="00AA1FFF" w:rsidRPr="00873F2B" w:rsidRDefault="000311A4" w:rsidP="00873F2B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стоит отметить </w:t>
      </w:r>
      <w:r w:rsidR="00AA1FFF">
        <w:rPr>
          <w:color w:val="000000"/>
          <w:sz w:val="28"/>
          <w:szCs w:val="28"/>
        </w:rPr>
        <w:t>платформу</w:t>
      </w:r>
      <w:r>
        <w:rPr>
          <w:color w:val="000000"/>
          <w:sz w:val="28"/>
          <w:szCs w:val="28"/>
        </w:rPr>
        <w:t xml:space="preserve"> </w:t>
      </w:r>
      <w:r w:rsidR="00AA1FFF" w:rsidRPr="00873F2B">
        <w:rPr>
          <w:color w:val="000000"/>
          <w:sz w:val="28"/>
          <w:szCs w:val="28"/>
        </w:rPr>
        <w:t>CMS</w:t>
      </w:r>
      <w:r>
        <w:rPr>
          <w:color w:val="000000"/>
          <w:sz w:val="28"/>
          <w:szCs w:val="28"/>
        </w:rPr>
        <w:t xml:space="preserve"> </w:t>
      </w:r>
      <w:proofErr w:type="spellStart"/>
      <w:r w:rsidR="00BF65F4" w:rsidRPr="00873F2B">
        <w:rPr>
          <w:color w:val="000000"/>
          <w:sz w:val="28"/>
          <w:szCs w:val="28"/>
        </w:rPr>
        <w:t>Bitrix</w:t>
      </w:r>
      <w:proofErr w:type="spellEnd"/>
      <w:r w:rsidRPr="00873F2B">
        <w:rPr>
          <w:color w:val="000000"/>
          <w:sz w:val="28"/>
          <w:szCs w:val="28"/>
        </w:rPr>
        <w:t xml:space="preserve"> оптимизированную под работу с</w:t>
      </w:r>
      <w:r w:rsidR="00AA1FFF" w:rsidRPr="00873F2B">
        <w:rPr>
          <w:color w:val="000000"/>
          <w:sz w:val="28"/>
          <w:szCs w:val="28"/>
        </w:rPr>
        <w:t xml:space="preserve"> системой</w:t>
      </w:r>
      <w:r w:rsidRPr="00873F2B">
        <w:rPr>
          <w:color w:val="000000"/>
          <w:sz w:val="28"/>
          <w:szCs w:val="28"/>
        </w:rPr>
        <w:t xml:space="preserve"> 1С</w:t>
      </w:r>
      <w:r w:rsidR="00AA1FFF" w:rsidRPr="00873F2B">
        <w:rPr>
          <w:color w:val="000000"/>
          <w:sz w:val="28"/>
          <w:szCs w:val="28"/>
        </w:rPr>
        <w:t>.</w:t>
      </w:r>
    </w:p>
    <w:p w14:paraId="1C04A55D" w14:textId="551995BB" w:rsidR="00BF65F4" w:rsidRDefault="00850053" w:rsidP="00873F2B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73F2B">
        <w:rPr>
          <w:color w:val="000000"/>
          <w:sz w:val="28"/>
          <w:szCs w:val="28"/>
        </w:rPr>
        <w:t xml:space="preserve">При выборе между конструктором сайтов и системой CMS среди прочих факторов необходимо учитывать, </w:t>
      </w:r>
      <w:r w:rsidR="00873F2B">
        <w:rPr>
          <w:color w:val="000000"/>
          <w:sz w:val="28"/>
          <w:szCs w:val="28"/>
        </w:rPr>
        <w:t>что при</w:t>
      </w:r>
      <w:r w:rsidR="00873F2B" w:rsidRPr="00873F2B">
        <w:rPr>
          <w:color w:val="000000"/>
          <w:sz w:val="28"/>
          <w:szCs w:val="28"/>
        </w:rPr>
        <w:t xml:space="preserve"> использовании</w:t>
      </w:r>
      <w:r w:rsidRPr="00873F2B">
        <w:rPr>
          <w:color w:val="000000"/>
          <w:sz w:val="28"/>
          <w:szCs w:val="28"/>
        </w:rPr>
        <w:t xml:space="preserve"> CMS </w:t>
      </w:r>
      <w:r w:rsidR="00873F2B" w:rsidRPr="00873F2B">
        <w:rPr>
          <w:color w:val="000000"/>
          <w:sz w:val="28"/>
          <w:szCs w:val="28"/>
        </w:rPr>
        <w:t>сайт</w:t>
      </w:r>
      <w:r w:rsidRPr="00873F2B">
        <w:rPr>
          <w:color w:val="000000"/>
          <w:sz w:val="28"/>
          <w:szCs w:val="28"/>
        </w:rPr>
        <w:t xml:space="preserve"> может быть размещен на </w:t>
      </w:r>
      <w:r w:rsidR="00873F2B" w:rsidRPr="00873F2B">
        <w:rPr>
          <w:color w:val="000000"/>
          <w:sz w:val="28"/>
          <w:szCs w:val="28"/>
        </w:rPr>
        <w:t>сервере клиента, то есть клиент</w:t>
      </w:r>
      <w:r w:rsidR="002C7088">
        <w:rPr>
          <w:color w:val="000000"/>
          <w:sz w:val="28"/>
          <w:szCs w:val="28"/>
        </w:rPr>
        <w:t xml:space="preserve"> владеет</w:t>
      </w:r>
      <w:r w:rsidR="00873F2B">
        <w:rPr>
          <w:color w:val="000000"/>
          <w:sz w:val="28"/>
          <w:szCs w:val="28"/>
        </w:rPr>
        <w:t xml:space="preserve"> всем проектом</w:t>
      </w:r>
      <w:r w:rsidR="00873F2B" w:rsidRPr="00873F2B">
        <w:rPr>
          <w:color w:val="000000"/>
          <w:sz w:val="28"/>
          <w:szCs w:val="28"/>
        </w:rPr>
        <w:t xml:space="preserve">, тогда как сайт сделанный в конструкторе </w:t>
      </w:r>
      <w:r w:rsidR="00BF65F4" w:rsidRPr="00AA6D3C">
        <w:rPr>
          <w:color w:val="000000"/>
          <w:sz w:val="28"/>
          <w:szCs w:val="28"/>
        </w:rPr>
        <w:t>на</w:t>
      </w:r>
      <w:r w:rsidR="00873F2B">
        <w:rPr>
          <w:color w:val="000000"/>
          <w:sz w:val="28"/>
          <w:szCs w:val="28"/>
        </w:rPr>
        <w:t xml:space="preserve">ходится на хостинге разработчике платформы, с отсутствием возможности доступа к исходному коду. </w:t>
      </w:r>
    </w:p>
    <w:p w14:paraId="3F26A71E" w14:textId="74EC6D7D" w:rsidR="00AA1FFF" w:rsidRDefault="00AA1FFF" w:rsidP="00873F2B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</w:p>
    <w:p w14:paraId="14B174A7" w14:textId="1B97BE8E" w:rsidR="00262CF9" w:rsidRDefault="008F16E7" w:rsidP="008F16E7">
      <w:pPr>
        <w:pStyle w:val="a7"/>
        <w:spacing w:before="0" w:beforeAutospacing="0" w:after="0" w:afterAutospacing="0" w:line="360" w:lineRule="auto"/>
        <w:rPr>
          <w:i/>
          <w:color w:val="000000"/>
          <w:sz w:val="28"/>
          <w:szCs w:val="28"/>
        </w:rPr>
      </w:pPr>
      <w:r w:rsidRPr="008F16E7">
        <w:rPr>
          <w:i/>
          <w:color w:val="000000"/>
          <w:sz w:val="28"/>
          <w:szCs w:val="28"/>
        </w:rPr>
        <w:t>Создание сайта на языках программирования</w:t>
      </w:r>
    </w:p>
    <w:p w14:paraId="157B4B9F" w14:textId="7F3B1322" w:rsidR="007462AF" w:rsidRDefault="007462AF" w:rsidP="008F16E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462AF">
        <w:rPr>
          <w:color w:val="000000"/>
          <w:sz w:val="28"/>
          <w:szCs w:val="28"/>
        </w:rPr>
        <w:t xml:space="preserve">Использования языков программирования позволяет создавать проекты любой сложности с учетом индивидуальных требований </w:t>
      </w:r>
      <w:r>
        <w:rPr>
          <w:color w:val="000000"/>
          <w:sz w:val="28"/>
          <w:szCs w:val="28"/>
        </w:rPr>
        <w:t>клиента</w:t>
      </w:r>
      <w:r w:rsidRPr="007462AF">
        <w:rPr>
          <w:color w:val="000000"/>
          <w:sz w:val="28"/>
          <w:szCs w:val="28"/>
        </w:rPr>
        <w:t>.</w:t>
      </w:r>
    </w:p>
    <w:p w14:paraId="1859F584" w14:textId="5078C1F1" w:rsidR="007462AF" w:rsidRDefault="00D11BC3" w:rsidP="008F16E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Написания сайта на языках программир</w:t>
      </w:r>
      <w:r w:rsidR="00B36508">
        <w:rPr>
          <w:color w:val="000000"/>
          <w:sz w:val="28"/>
          <w:szCs w:val="28"/>
        </w:rPr>
        <w:t xml:space="preserve">ования можно сравнить с пошивом </w:t>
      </w:r>
      <w:r w:rsidR="002C7088">
        <w:rPr>
          <w:color w:val="000000"/>
          <w:sz w:val="28"/>
          <w:szCs w:val="28"/>
        </w:rPr>
        <w:t>одежды</w:t>
      </w:r>
      <w:r>
        <w:rPr>
          <w:color w:val="000000"/>
          <w:sz w:val="28"/>
          <w:szCs w:val="28"/>
        </w:rPr>
        <w:t xml:space="preserve"> на заказ, когда будут учтены все особенности фигуры и стилевы</w:t>
      </w:r>
      <w:r w:rsidR="002C7088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 предпочтени</w:t>
      </w:r>
      <w:r w:rsidR="002C7088">
        <w:rPr>
          <w:color w:val="000000"/>
          <w:sz w:val="28"/>
          <w:szCs w:val="28"/>
        </w:rPr>
        <w:t>я</w:t>
      </w:r>
      <w:r>
        <w:rPr>
          <w:color w:val="000000"/>
          <w:sz w:val="28"/>
          <w:szCs w:val="28"/>
        </w:rPr>
        <w:t>, но процес</w:t>
      </w:r>
      <w:r w:rsidR="00C6528C">
        <w:rPr>
          <w:color w:val="000000"/>
          <w:sz w:val="28"/>
          <w:szCs w:val="28"/>
        </w:rPr>
        <w:t xml:space="preserve">с потребует </w:t>
      </w:r>
      <w:r w:rsidR="002C7088">
        <w:rPr>
          <w:color w:val="000000"/>
          <w:sz w:val="28"/>
          <w:szCs w:val="28"/>
        </w:rPr>
        <w:t xml:space="preserve">больше </w:t>
      </w:r>
      <w:r w:rsidR="00C6528C">
        <w:rPr>
          <w:color w:val="000000"/>
          <w:sz w:val="28"/>
          <w:szCs w:val="28"/>
        </w:rPr>
        <w:t xml:space="preserve">времени и </w:t>
      </w:r>
      <w:r w:rsidR="002C7088">
        <w:rPr>
          <w:color w:val="000000"/>
          <w:sz w:val="28"/>
          <w:szCs w:val="28"/>
        </w:rPr>
        <w:t>усилий</w:t>
      </w:r>
      <w:r w:rsidR="00C6528C">
        <w:rPr>
          <w:color w:val="000000"/>
          <w:sz w:val="28"/>
          <w:szCs w:val="28"/>
        </w:rPr>
        <w:t>.</w:t>
      </w:r>
    </w:p>
    <w:p w14:paraId="77EE6D72" w14:textId="77777777" w:rsidR="00C6528C" w:rsidRPr="007462AF" w:rsidRDefault="00C6528C" w:rsidP="008F16E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58B57207" w14:textId="77777777" w:rsidR="00680136" w:rsidRPr="008F16E7" w:rsidRDefault="00680136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Плюсы:</w:t>
      </w:r>
    </w:p>
    <w:p w14:paraId="43E44AEA" w14:textId="6388916C" w:rsidR="00680136" w:rsidRPr="008F16E7" w:rsidRDefault="007462AF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создания уникально</w:t>
      </w:r>
      <w:r w:rsidR="00F708E1">
        <w:rPr>
          <w:color w:val="000000"/>
          <w:sz w:val="28"/>
          <w:szCs w:val="28"/>
        </w:rPr>
        <w:t>го, не шаблонного</w:t>
      </w:r>
      <w:r>
        <w:rPr>
          <w:color w:val="000000"/>
          <w:sz w:val="28"/>
          <w:szCs w:val="28"/>
        </w:rPr>
        <w:t xml:space="preserve"> решения </w:t>
      </w:r>
      <w:r w:rsidR="00F708E1">
        <w:rPr>
          <w:color w:val="000000"/>
          <w:sz w:val="28"/>
          <w:szCs w:val="28"/>
        </w:rPr>
        <w:t xml:space="preserve">максимально </w:t>
      </w:r>
      <w:r>
        <w:rPr>
          <w:color w:val="000000"/>
          <w:sz w:val="28"/>
          <w:szCs w:val="28"/>
        </w:rPr>
        <w:t>оптимизированно</w:t>
      </w:r>
      <w:r w:rsidR="00F708E1">
        <w:rPr>
          <w:color w:val="000000"/>
          <w:sz w:val="28"/>
          <w:szCs w:val="28"/>
        </w:rPr>
        <w:t>го</w:t>
      </w:r>
      <w:r>
        <w:rPr>
          <w:color w:val="000000"/>
          <w:sz w:val="28"/>
          <w:szCs w:val="28"/>
        </w:rPr>
        <w:t xml:space="preserve"> для решения конкретных бизнес задач клиента</w:t>
      </w:r>
    </w:p>
    <w:p w14:paraId="281ABAB7" w14:textId="7A1A648D" w:rsidR="00680136" w:rsidRPr="008F16E7" w:rsidRDefault="00F708E1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Большие в</w:t>
      </w:r>
      <w:r w:rsidR="00680136" w:rsidRPr="008F16E7">
        <w:rPr>
          <w:color w:val="000000"/>
          <w:sz w:val="28"/>
          <w:szCs w:val="28"/>
        </w:rPr>
        <w:t>озможности продвижения</w:t>
      </w:r>
      <w:r>
        <w:rPr>
          <w:color w:val="000000"/>
          <w:sz w:val="28"/>
          <w:szCs w:val="28"/>
        </w:rPr>
        <w:t xml:space="preserve"> по сравнению с сайтами, сделанными с помощью конструкторов и </w:t>
      </w:r>
      <w:r w:rsidR="00680136" w:rsidRPr="008F16E7">
        <w:rPr>
          <w:color w:val="000000"/>
          <w:sz w:val="28"/>
          <w:szCs w:val="28"/>
        </w:rPr>
        <w:t xml:space="preserve">CMS </w:t>
      </w:r>
      <w:r>
        <w:rPr>
          <w:color w:val="000000"/>
          <w:sz w:val="28"/>
          <w:szCs w:val="28"/>
        </w:rPr>
        <w:t>систем</w:t>
      </w:r>
    </w:p>
    <w:p w14:paraId="10F0FB19" w14:textId="778F477E" w:rsidR="00F708E1" w:rsidRDefault="00680136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t>Индивидуальный дизайн</w:t>
      </w:r>
      <w:r w:rsidR="00F708E1">
        <w:rPr>
          <w:color w:val="000000"/>
          <w:sz w:val="28"/>
          <w:szCs w:val="28"/>
        </w:rPr>
        <w:t xml:space="preserve"> способный обеспечить максимальную эффективность UI/UX</w:t>
      </w:r>
    </w:p>
    <w:p w14:paraId="4EB6B538" w14:textId="263AAC6C" w:rsidR="00F708E1" w:rsidRDefault="00F708E1" w:rsidP="00F708E1">
      <w:pPr>
        <w:pStyle w:val="a7"/>
        <w:shd w:val="clear" w:color="auto" w:fill="FFFFFF"/>
        <w:spacing w:before="0" w:beforeAutospacing="0" w:after="0" w:afterAutospacing="0" w:line="360" w:lineRule="auto"/>
        <w:ind w:left="720"/>
        <w:textAlignment w:val="baseline"/>
        <w:rPr>
          <w:color w:val="000000"/>
          <w:sz w:val="28"/>
          <w:szCs w:val="28"/>
        </w:rPr>
      </w:pPr>
    </w:p>
    <w:p w14:paraId="33F578DC" w14:textId="77777777" w:rsidR="006E398D" w:rsidRPr="00F708E1" w:rsidRDefault="006E398D" w:rsidP="00F708E1">
      <w:pPr>
        <w:pStyle w:val="a7"/>
        <w:shd w:val="clear" w:color="auto" w:fill="FFFFFF"/>
        <w:spacing w:before="0" w:beforeAutospacing="0" w:after="0" w:afterAutospacing="0" w:line="360" w:lineRule="auto"/>
        <w:ind w:left="720"/>
        <w:textAlignment w:val="baseline"/>
        <w:rPr>
          <w:color w:val="000000"/>
          <w:sz w:val="28"/>
          <w:szCs w:val="28"/>
        </w:rPr>
      </w:pPr>
    </w:p>
    <w:p w14:paraId="70727EB6" w14:textId="77777777" w:rsidR="00680136" w:rsidRPr="008F16E7" w:rsidRDefault="00680136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8F16E7">
        <w:rPr>
          <w:color w:val="000000"/>
          <w:sz w:val="28"/>
          <w:szCs w:val="28"/>
        </w:rPr>
        <w:lastRenderedPageBreak/>
        <w:t>Минусы:</w:t>
      </w:r>
    </w:p>
    <w:p w14:paraId="7373F2C4" w14:textId="00FED5B0" w:rsidR="00680136" w:rsidRPr="008F16E7" w:rsidRDefault="00F708E1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Более высокая цена</w:t>
      </w:r>
      <w:r w:rsidR="0050059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простых сайтов по сравнению </w:t>
      </w:r>
      <w:r w:rsidR="0050059B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 </w:t>
      </w:r>
      <w:r w:rsidRPr="008F16E7">
        <w:rPr>
          <w:color w:val="000000"/>
          <w:sz w:val="28"/>
          <w:szCs w:val="28"/>
        </w:rPr>
        <w:t>CMS и конструктор</w:t>
      </w:r>
      <w:r>
        <w:rPr>
          <w:color w:val="000000"/>
          <w:sz w:val="28"/>
          <w:szCs w:val="28"/>
        </w:rPr>
        <w:t>ами</w:t>
      </w:r>
    </w:p>
    <w:p w14:paraId="423543B6" w14:textId="1F87D154" w:rsidR="00680136" w:rsidRPr="008F16E7" w:rsidRDefault="0050059B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Требуется широкий спектр знаний - </w:t>
      </w:r>
      <w:r w:rsidR="00680136" w:rsidRPr="008F16E7">
        <w:rPr>
          <w:color w:val="000000"/>
          <w:sz w:val="28"/>
          <w:szCs w:val="28"/>
        </w:rPr>
        <w:t>программирования, архите</w:t>
      </w:r>
      <w:r w:rsidR="00142C8B">
        <w:rPr>
          <w:color w:val="000000"/>
          <w:sz w:val="28"/>
          <w:szCs w:val="28"/>
        </w:rPr>
        <w:t>ктуры веб-приложений, алгоритмов</w:t>
      </w:r>
      <w:r>
        <w:rPr>
          <w:color w:val="000000"/>
          <w:sz w:val="28"/>
          <w:szCs w:val="28"/>
        </w:rPr>
        <w:t xml:space="preserve">, </w:t>
      </w:r>
      <w:r w:rsidR="00142C8B">
        <w:rPr>
          <w:color w:val="000000"/>
          <w:sz w:val="28"/>
          <w:szCs w:val="28"/>
        </w:rPr>
        <w:t>структур</w:t>
      </w:r>
      <w:r w:rsidR="00680136" w:rsidRPr="008F16E7">
        <w:rPr>
          <w:color w:val="000000"/>
          <w:sz w:val="28"/>
          <w:szCs w:val="28"/>
        </w:rPr>
        <w:t xml:space="preserve"> данных</w:t>
      </w:r>
      <w:r>
        <w:rPr>
          <w:color w:val="000000"/>
          <w:sz w:val="28"/>
          <w:szCs w:val="28"/>
        </w:rPr>
        <w:t xml:space="preserve"> </w:t>
      </w:r>
      <w:r w:rsidR="00680136" w:rsidRPr="008F16E7">
        <w:rPr>
          <w:color w:val="000000"/>
          <w:sz w:val="28"/>
          <w:szCs w:val="28"/>
        </w:rPr>
        <w:t>и мног</w:t>
      </w:r>
      <w:r w:rsidR="00142C8B">
        <w:rPr>
          <w:color w:val="000000"/>
          <w:sz w:val="28"/>
          <w:szCs w:val="28"/>
        </w:rPr>
        <w:t>ого другого</w:t>
      </w:r>
      <w:r w:rsidR="00680136" w:rsidRPr="008F16E7">
        <w:rPr>
          <w:color w:val="000000"/>
          <w:sz w:val="28"/>
          <w:szCs w:val="28"/>
        </w:rPr>
        <w:t xml:space="preserve">, что </w:t>
      </w:r>
      <w:r>
        <w:rPr>
          <w:color w:val="000000"/>
          <w:sz w:val="28"/>
          <w:szCs w:val="28"/>
        </w:rPr>
        <w:t>ограничивает возможности самостоятельной разработки и требует</w:t>
      </w:r>
      <w:r w:rsidR="00142C8B">
        <w:rPr>
          <w:color w:val="000000"/>
          <w:sz w:val="28"/>
          <w:szCs w:val="28"/>
        </w:rPr>
        <w:t xml:space="preserve"> привлечения</w:t>
      </w:r>
      <w:r>
        <w:rPr>
          <w:color w:val="000000"/>
          <w:sz w:val="28"/>
          <w:szCs w:val="28"/>
        </w:rPr>
        <w:t xml:space="preserve"> специалистов</w:t>
      </w:r>
    </w:p>
    <w:p w14:paraId="1073765C" w14:textId="18007316" w:rsidR="00680136" w:rsidRDefault="00F708E1" w:rsidP="00AB5AAB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Сроки разработки простых сайтов большие по сравнению </w:t>
      </w:r>
      <w:r w:rsidR="00680136" w:rsidRPr="008F16E7">
        <w:rPr>
          <w:color w:val="000000"/>
          <w:sz w:val="28"/>
          <w:szCs w:val="28"/>
        </w:rPr>
        <w:t>CMS и конструктор</w:t>
      </w:r>
      <w:r>
        <w:rPr>
          <w:color w:val="000000"/>
          <w:sz w:val="28"/>
          <w:szCs w:val="28"/>
        </w:rPr>
        <w:t>ами.</w:t>
      </w:r>
    </w:p>
    <w:p w14:paraId="02747FC1" w14:textId="4165750D" w:rsidR="00873F2B" w:rsidRDefault="00873F2B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6C485161" w14:textId="461619A0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58E1E2F8" w14:textId="6CCD27BF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157ABA8F" w14:textId="2053B048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459E73B3" w14:textId="6AC9870C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504EBC36" w14:textId="77975056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02F1E297" w14:textId="148E6B56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36B889BA" w14:textId="608879FD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6EBCBB72" w14:textId="596FEAC4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358E3FD7" w14:textId="2D33DE64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39E78084" w14:textId="013A07CC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2A49C74C" w14:textId="6B6F6C33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2C96D1B5" w14:textId="30F7E1A6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30986F6D" w14:textId="148D3A6B" w:rsidR="00704411" w:rsidRDefault="00704411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0906D385" w14:textId="59E62D66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6E689272" w14:textId="6C407391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7F9E6F24" w14:textId="1DED8A95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3CEA4481" w14:textId="73FC19C3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29753E9C" w14:textId="1EF3833C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7EFE5A07" w14:textId="77777777" w:rsidR="006E398D" w:rsidRDefault="006E398D" w:rsidP="008F16E7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1CC9CAEA" w14:textId="51466728" w:rsidR="003A4844" w:rsidRPr="00F207DF" w:rsidRDefault="006730D6" w:rsidP="006730D6">
      <w:pPr>
        <w:pStyle w:val="2"/>
        <w:rPr>
          <w:lang w:val="ru-RU"/>
        </w:rPr>
      </w:pPr>
      <w:bookmarkStart w:id="33" w:name="_Toc159876978"/>
      <w:r w:rsidRPr="00F34D97">
        <w:lastRenderedPageBreak/>
        <w:t>Современные программные средства для создания веб-сайт</w:t>
      </w:r>
      <w:proofErr w:type="spellStart"/>
      <w:r w:rsidR="00F207DF">
        <w:rPr>
          <w:lang w:val="ru-RU"/>
        </w:rPr>
        <w:t>о</w:t>
      </w:r>
      <w:r w:rsidR="00704411">
        <w:rPr>
          <w:lang w:val="ru-RU"/>
        </w:rPr>
        <w:t>в</w:t>
      </w:r>
      <w:bookmarkEnd w:id="33"/>
      <w:proofErr w:type="spellEnd"/>
    </w:p>
    <w:p w14:paraId="3DF80CD6" w14:textId="77777777" w:rsidR="006730D6" w:rsidRDefault="006730D6" w:rsidP="00F34D9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09FA70E3" w14:textId="6840AB54" w:rsidR="00873F2B" w:rsidRDefault="00873F2B" w:rsidP="00F32E8D">
      <w:pPr>
        <w:pStyle w:val="3"/>
        <w:spacing w:before="0" w:line="360" w:lineRule="auto"/>
      </w:pPr>
      <w:bookmarkStart w:id="34" w:name="_Toc159876979"/>
      <w:proofErr w:type="spellStart"/>
      <w:r w:rsidRPr="00F34D97">
        <w:t>Фронтенд</w:t>
      </w:r>
      <w:proofErr w:type="spellEnd"/>
      <w:r w:rsidRPr="00F34D97">
        <w:t xml:space="preserve"> и </w:t>
      </w:r>
      <w:proofErr w:type="spellStart"/>
      <w:r w:rsidRPr="00F34D97">
        <w:t>бэкенд</w:t>
      </w:r>
      <w:proofErr w:type="spellEnd"/>
      <w:r w:rsidRPr="00F34D97">
        <w:t xml:space="preserve"> сайта</w:t>
      </w:r>
      <w:bookmarkEnd w:id="34"/>
    </w:p>
    <w:p w14:paraId="0ADCA490" w14:textId="50660838" w:rsidR="00D11BC3" w:rsidRPr="006730D6" w:rsidRDefault="003A4844" w:rsidP="00F32E8D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6730D6">
        <w:rPr>
          <w:color w:val="000000"/>
          <w:sz w:val="28"/>
          <w:szCs w:val="28"/>
        </w:rPr>
        <w:t xml:space="preserve">В настоящее время разработку сайта принято разделять на две составляющие – </w:t>
      </w:r>
      <w:proofErr w:type="spellStart"/>
      <w:r w:rsidRPr="006730D6">
        <w:rPr>
          <w:color w:val="000000"/>
          <w:sz w:val="28"/>
          <w:szCs w:val="28"/>
        </w:rPr>
        <w:t>фронденд</w:t>
      </w:r>
      <w:proofErr w:type="spellEnd"/>
      <w:r w:rsidRPr="006730D6">
        <w:rPr>
          <w:color w:val="000000"/>
          <w:sz w:val="28"/>
          <w:szCs w:val="28"/>
        </w:rPr>
        <w:t xml:space="preserve"> и </w:t>
      </w:r>
      <w:proofErr w:type="spellStart"/>
      <w:r w:rsidRPr="006730D6">
        <w:rPr>
          <w:color w:val="000000"/>
          <w:sz w:val="28"/>
          <w:szCs w:val="28"/>
        </w:rPr>
        <w:t>бэкенд</w:t>
      </w:r>
      <w:proofErr w:type="spellEnd"/>
      <w:r w:rsidRPr="006730D6">
        <w:rPr>
          <w:color w:val="000000"/>
          <w:sz w:val="28"/>
          <w:szCs w:val="28"/>
        </w:rPr>
        <w:t>.</w:t>
      </w:r>
    </w:p>
    <w:p w14:paraId="5042F024" w14:textId="4B58734A" w:rsidR="003A4844" w:rsidRPr="006730D6" w:rsidRDefault="003A4844" w:rsidP="002B51C1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proofErr w:type="spellStart"/>
      <w:r w:rsidRPr="006730D6">
        <w:rPr>
          <w:color w:val="333333"/>
          <w:sz w:val="28"/>
          <w:szCs w:val="28"/>
        </w:rPr>
        <w:t>Фронтенд</w:t>
      </w:r>
      <w:proofErr w:type="spellEnd"/>
      <w:r w:rsidRPr="006730D6">
        <w:rPr>
          <w:color w:val="333333"/>
          <w:sz w:val="28"/>
          <w:szCs w:val="28"/>
        </w:rPr>
        <w:t xml:space="preserve"> веб-сайта — это все, что пользователь видит и с чем может взаимодействовать при помощи браузера. Создание этой визуальной части называется </w:t>
      </w:r>
      <w:proofErr w:type="spellStart"/>
      <w:r w:rsidRPr="006730D6">
        <w:rPr>
          <w:color w:val="333333"/>
          <w:sz w:val="28"/>
          <w:szCs w:val="28"/>
        </w:rPr>
        <w:t>фронтенд</w:t>
      </w:r>
      <w:proofErr w:type="spellEnd"/>
      <w:r w:rsidRPr="006730D6">
        <w:rPr>
          <w:color w:val="333333"/>
          <w:sz w:val="28"/>
          <w:szCs w:val="28"/>
        </w:rPr>
        <w:t xml:space="preserve">-разработкой. </w:t>
      </w:r>
    </w:p>
    <w:p w14:paraId="33036627" w14:textId="7E854E09" w:rsidR="003A4844" w:rsidRPr="006730D6" w:rsidRDefault="003A4844" w:rsidP="002B51C1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6730D6">
        <w:rPr>
          <w:color w:val="333333"/>
          <w:sz w:val="28"/>
          <w:szCs w:val="28"/>
        </w:rPr>
        <w:t xml:space="preserve">Для разработки </w:t>
      </w:r>
      <w:proofErr w:type="spellStart"/>
      <w:r w:rsidRPr="006730D6">
        <w:rPr>
          <w:color w:val="333333"/>
          <w:sz w:val="28"/>
          <w:szCs w:val="28"/>
        </w:rPr>
        <w:t>фронтенда</w:t>
      </w:r>
      <w:proofErr w:type="spellEnd"/>
      <w:r w:rsidRPr="006730D6">
        <w:rPr>
          <w:color w:val="333333"/>
          <w:sz w:val="28"/>
          <w:szCs w:val="28"/>
        </w:rPr>
        <w:t xml:space="preserve"> в качестве базовых инструментов используются: HTML (</w:t>
      </w:r>
      <w:r w:rsidR="000C0A29">
        <w:rPr>
          <w:color w:val="333333"/>
          <w:sz w:val="28"/>
          <w:szCs w:val="28"/>
        </w:rPr>
        <w:t>создание</w:t>
      </w:r>
      <w:r w:rsidRPr="006730D6">
        <w:rPr>
          <w:color w:val="333333"/>
          <w:sz w:val="28"/>
          <w:szCs w:val="28"/>
        </w:rPr>
        <w:t xml:space="preserve"> базовой структуры страниц и контента), CSS (стилизаци</w:t>
      </w:r>
      <w:r w:rsidR="000C0A29">
        <w:rPr>
          <w:color w:val="333333"/>
          <w:sz w:val="28"/>
          <w:szCs w:val="28"/>
        </w:rPr>
        <w:t>я</w:t>
      </w:r>
      <w:r w:rsidRPr="006730D6">
        <w:rPr>
          <w:color w:val="333333"/>
          <w:sz w:val="28"/>
          <w:szCs w:val="28"/>
        </w:rPr>
        <w:t xml:space="preserve"> внешнего вида) и </w:t>
      </w:r>
      <w:proofErr w:type="spellStart"/>
      <w:r w:rsidRPr="006730D6">
        <w:rPr>
          <w:color w:val="333333"/>
          <w:sz w:val="28"/>
          <w:szCs w:val="28"/>
        </w:rPr>
        <w:t>JavaScript</w:t>
      </w:r>
      <w:proofErr w:type="spellEnd"/>
      <w:r w:rsidRPr="006730D6">
        <w:rPr>
          <w:color w:val="333333"/>
          <w:sz w:val="28"/>
          <w:szCs w:val="28"/>
        </w:rPr>
        <w:t xml:space="preserve"> (</w:t>
      </w:r>
      <w:r w:rsidR="000C0A29">
        <w:rPr>
          <w:color w:val="333333"/>
          <w:sz w:val="28"/>
          <w:szCs w:val="28"/>
        </w:rPr>
        <w:t>добавление</w:t>
      </w:r>
      <w:r w:rsidRPr="006730D6">
        <w:rPr>
          <w:color w:val="333333"/>
          <w:sz w:val="28"/>
          <w:szCs w:val="28"/>
        </w:rPr>
        <w:t xml:space="preserve"> интерактивности). </w:t>
      </w:r>
    </w:p>
    <w:p w14:paraId="2472AE2D" w14:textId="315BB5B5" w:rsidR="003A4844" w:rsidRPr="006730D6" w:rsidRDefault="003A4844" w:rsidP="002B51C1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proofErr w:type="spellStart"/>
      <w:r w:rsidRPr="006730D6">
        <w:rPr>
          <w:color w:val="333333"/>
          <w:sz w:val="28"/>
          <w:szCs w:val="28"/>
        </w:rPr>
        <w:t>Бэкенд</w:t>
      </w:r>
      <w:proofErr w:type="spellEnd"/>
      <w:r w:rsidRPr="006730D6">
        <w:rPr>
          <w:color w:val="333333"/>
          <w:sz w:val="28"/>
          <w:szCs w:val="28"/>
        </w:rPr>
        <w:t xml:space="preserve"> — это серверная часть веб-приложения, скрытая от глаз пользователя. Это понятие включает в себя серверы, на которых расположены веб-страницы и определенную логику</w:t>
      </w:r>
      <w:r w:rsidR="00142C8B">
        <w:rPr>
          <w:color w:val="333333"/>
          <w:sz w:val="28"/>
          <w:szCs w:val="28"/>
        </w:rPr>
        <w:t xml:space="preserve"> управления функционалом и п</w:t>
      </w:r>
      <w:r w:rsidRPr="006730D6">
        <w:rPr>
          <w:color w:val="333333"/>
          <w:sz w:val="28"/>
          <w:szCs w:val="28"/>
        </w:rPr>
        <w:t xml:space="preserve">роцессами </w:t>
      </w:r>
      <w:r w:rsidR="00142C8B">
        <w:rPr>
          <w:color w:val="333333"/>
          <w:sz w:val="28"/>
          <w:szCs w:val="28"/>
        </w:rPr>
        <w:t xml:space="preserve">работы </w:t>
      </w:r>
      <w:r w:rsidRPr="006730D6">
        <w:rPr>
          <w:color w:val="333333"/>
          <w:sz w:val="28"/>
          <w:szCs w:val="28"/>
        </w:rPr>
        <w:t>сайта.</w:t>
      </w:r>
    </w:p>
    <w:p w14:paraId="5E90BD2D" w14:textId="79112ED8" w:rsidR="003A4844" w:rsidRDefault="003A4844" w:rsidP="002B51C1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proofErr w:type="spellStart"/>
      <w:r w:rsidRPr="006730D6">
        <w:rPr>
          <w:color w:val="333333"/>
          <w:sz w:val="28"/>
          <w:szCs w:val="28"/>
        </w:rPr>
        <w:t>Бэкенд</w:t>
      </w:r>
      <w:proofErr w:type="spellEnd"/>
      <w:r w:rsidRPr="006730D6">
        <w:rPr>
          <w:color w:val="333333"/>
          <w:sz w:val="28"/>
          <w:szCs w:val="28"/>
        </w:rPr>
        <w:t xml:space="preserve"> разрабатывается </w:t>
      </w:r>
      <w:r w:rsidR="00142C8B">
        <w:rPr>
          <w:color w:val="333333"/>
          <w:sz w:val="28"/>
          <w:szCs w:val="28"/>
        </w:rPr>
        <w:t>на другом технологическом стеке, включающем</w:t>
      </w:r>
      <w:r w:rsidRPr="006730D6">
        <w:rPr>
          <w:color w:val="333333"/>
          <w:sz w:val="28"/>
          <w:szCs w:val="28"/>
        </w:rPr>
        <w:t xml:space="preserve"> </w:t>
      </w:r>
      <w:proofErr w:type="spellStart"/>
      <w:r w:rsidRPr="006730D6">
        <w:rPr>
          <w:color w:val="333333"/>
          <w:sz w:val="28"/>
          <w:szCs w:val="28"/>
        </w:rPr>
        <w:t>Java</w:t>
      </w:r>
      <w:proofErr w:type="spellEnd"/>
      <w:r w:rsidRPr="006730D6">
        <w:rPr>
          <w:color w:val="333333"/>
          <w:sz w:val="28"/>
          <w:szCs w:val="28"/>
        </w:rPr>
        <w:t xml:space="preserve">, PHP, </w:t>
      </w:r>
      <w:proofErr w:type="spellStart"/>
      <w:r w:rsidRPr="006730D6">
        <w:rPr>
          <w:color w:val="333333"/>
          <w:sz w:val="28"/>
          <w:szCs w:val="28"/>
        </w:rPr>
        <w:t>Ruby</w:t>
      </w:r>
      <w:proofErr w:type="spellEnd"/>
      <w:r w:rsidRPr="006730D6">
        <w:rPr>
          <w:color w:val="333333"/>
          <w:sz w:val="28"/>
          <w:szCs w:val="28"/>
        </w:rPr>
        <w:t xml:space="preserve">, C# и </w:t>
      </w:r>
      <w:r w:rsidR="00142C8B">
        <w:rPr>
          <w:color w:val="333333"/>
          <w:sz w:val="28"/>
          <w:szCs w:val="28"/>
        </w:rPr>
        <w:t>иные</w:t>
      </w:r>
      <w:r w:rsidR="00183939" w:rsidRPr="00183939">
        <w:rPr>
          <w:color w:val="333333"/>
          <w:sz w:val="28"/>
          <w:szCs w:val="28"/>
        </w:rPr>
        <w:t xml:space="preserve"> программны</w:t>
      </w:r>
      <w:r w:rsidR="00142C8B">
        <w:rPr>
          <w:color w:val="333333"/>
          <w:sz w:val="28"/>
          <w:szCs w:val="28"/>
        </w:rPr>
        <w:t>е</w:t>
      </w:r>
      <w:r w:rsidR="00183939" w:rsidRPr="00183939">
        <w:rPr>
          <w:color w:val="333333"/>
          <w:sz w:val="28"/>
          <w:szCs w:val="28"/>
        </w:rPr>
        <w:t xml:space="preserve"> средств</w:t>
      </w:r>
      <w:r w:rsidR="00142C8B">
        <w:rPr>
          <w:color w:val="333333"/>
          <w:sz w:val="28"/>
          <w:szCs w:val="28"/>
        </w:rPr>
        <w:t>а</w:t>
      </w:r>
      <w:r w:rsidRPr="006730D6">
        <w:rPr>
          <w:color w:val="333333"/>
          <w:sz w:val="28"/>
          <w:szCs w:val="28"/>
        </w:rPr>
        <w:t>.</w:t>
      </w:r>
    </w:p>
    <w:p w14:paraId="086621E0" w14:textId="77777777" w:rsidR="00183939" w:rsidRPr="00142C8B" w:rsidRDefault="00183939" w:rsidP="003A4844">
      <w:pPr>
        <w:pStyle w:val="a7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3CE6650B" w14:textId="77777777" w:rsidR="003A4844" w:rsidRDefault="003A4844" w:rsidP="003A4844">
      <w:r>
        <w:rPr>
          <w:noProof/>
          <w:lang w:val="ru-RU"/>
        </w:rPr>
        <w:drawing>
          <wp:inline distT="0" distB="0" distL="0" distR="0" wp14:anchorId="1561493A" wp14:editId="0B8FAC64">
            <wp:extent cx="3594352" cy="2570010"/>
            <wp:effectExtent l="0" t="0" r="6350" b="1905"/>
            <wp:docPr id="18" name="Рисунок 18" descr="Цикл запрос-отв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икл запрос-отве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438" cy="258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5677" w14:textId="1D350E6A" w:rsidR="003A4844" w:rsidRDefault="003A4844" w:rsidP="003A4844">
      <w:r>
        <w:t>Цикл запрос-ответ</w:t>
      </w:r>
    </w:p>
    <w:p w14:paraId="1776BE0B" w14:textId="77777777" w:rsidR="00704411" w:rsidRDefault="00704411" w:rsidP="003A4844">
      <w:pPr>
        <w:rPr>
          <w:rFonts w:ascii="Times New Roman" w:hAnsi="Times New Roman" w:cs="Times New Roman"/>
        </w:rPr>
      </w:pPr>
    </w:p>
    <w:p w14:paraId="5754D7F2" w14:textId="32F30B6F" w:rsidR="00183939" w:rsidRDefault="006730D6" w:rsidP="00F32E8D">
      <w:pPr>
        <w:pStyle w:val="3"/>
        <w:spacing w:before="0" w:line="360" w:lineRule="auto"/>
        <w:rPr>
          <w:shd w:val="clear" w:color="auto" w:fill="FFFFFF"/>
          <w:lang w:val="ru-RU"/>
        </w:rPr>
      </w:pPr>
      <w:bookmarkStart w:id="35" w:name="_Toc159876980"/>
      <w:r>
        <w:rPr>
          <w:shd w:val="clear" w:color="auto" w:fill="FFFFFF"/>
          <w:lang w:val="ru-RU"/>
        </w:rPr>
        <w:lastRenderedPageBreak/>
        <w:t xml:space="preserve">Обзор программных средств </w:t>
      </w:r>
      <w:proofErr w:type="spellStart"/>
      <w:r>
        <w:rPr>
          <w:shd w:val="clear" w:color="auto" w:fill="FFFFFF"/>
          <w:lang w:val="ru-RU"/>
        </w:rPr>
        <w:t>фронтенд</w:t>
      </w:r>
      <w:proofErr w:type="spellEnd"/>
      <w:r>
        <w:rPr>
          <w:shd w:val="clear" w:color="auto" w:fill="FFFFFF"/>
          <w:lang w:val="ru-RU"/>
        </w:rPr>
        <w:t xml:space="preserve"> разработки</w:t>
      </w:r>
      <w:bookmarkEnd w:id="35"/>
    </w:p>
    <w:p w14:paraId="310A7F6F" w14:textId="7CF860E4" w:rsidR="000F01EB" w:rsidRPr="00F32E8D" w:rsidRDefault="00F32E8D" w:rsidP="00F32E8D">
      <w:pPr>
        <w:spacing w:after="0" w:line="360" w:lineRule="auto"/>
        <w:rPr>
          <w:rFonts w:ascii="Times New Roman" w:hAnsi="Times New Roman" w:cs="Times New Roman"/>
          <w:color w:val="333333"/>
          <w:sz w:val="28"/>
          <w:szCs w:val="28"/>
          <w:lang w:val="ru-RU"/>
        </w:rPr>
      </w:pPr>
      <w:r w:rsidRPr="00F32E8D">
        <w:rPr>
          <w:rFonts w:ascii="Times New Roman" w:hAnsi="Times New Roman" w:cs="Times New Roman"/>
          <w:color w:val="333333"/>
          <w:sz w:val="28"/>
          <w:szCs w:val="28"/>
        </w:rPr>
        <w:t xml:space="preserve">Как было отмечено выше базовыми инструментами </w:t>
      </w:r>
      <w:proofErr w:type="spellStart"/>
      <w:r w:rsidRPr="00F32E8D">
        <w:rPr>
          <w:rFonts w:ascii="Times New Roman" w:hAnsi="Times New Roman" w:cs="Times New Roman"/>
          <w:color w:val="333333"/>
          <w:sz w:val="28"/>
          <w:szCs w:val="28"/>
        </w:rPr>
        <w:t>фронтенд</w:t>
      </w:r>
      <w:proofErr w:type="spellEnd"/>
      <w:r w:rsidRPr="00F32E8D">
        <w:rPr>
          <w:rFonts w:ascii="Times New Roman" w:hAnsi="Times New Roman" w:cs="Times New Roman"/>
          <w:color w:val="333333"/>
          <w:sz w:val="28"/>
          <w:szCs w:val="28"/>
        </w:rPr>
        <w:t xml:space="preserve"> разработки являются </w:t>
      </w:r>
      <w:r w:rsidRPr="006730D6">
        <w:rPr>
          <w:rFonts w:ascii="Times New Roman" w:hAnsi="Times New Roman" w:cs="Times New Roman"/>
          <w:color w:val="333333"/>
          <w:sz w:val="28"/>
          <w:szCs w:val="28"/>
        </w:rPr>
        <w:t xml:space="preserve">HTML, CSS и </w:t>
      </w:r>
      <w:proofErr w:type="spellStart"/>
      <w:r w:rsidRPr="006730D6">
        <w:rPr>
          <w:rFonts w:ascii="Times New Roman" w:hAnsi="Times New Roman" w:cs="Times New Roman"/>
          <w:color w:val="333333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lang w:val="ru-RU"/>
        </w:rPr>
        <w:t xml:space="preserve">. </w:t>
      </w:r>
    </w:p>
    <w:p w14:paraId="5800D69E" w14:textId="2B9FC08E" w:rsidR="000F01EB" w:rsidRPr="000F01EB" w:rsidRDefault="00F32E8D" w:rsidP="00F32E8D">
      <w:pPr>
        <w:spacing w:after="0" w:line="360" w:lineRule="auto"/>
        <w:rPr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Сайт </w:t>
      </w:r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MDN </w:t>
      </w:r>
      <w:proofErr w:type="spellStart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Web</w:t>
      </w:r>
      <w:proofErr w:type="spellEnd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7C0A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Docs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дает следующие определения для этих средств:</w:t>
      </w:r>
    </w:p>
    <w:p w14:paraId="18F1E407" w14:textId="4A20A319" w:rsidR="00873F2B" w:rsidRPr="0012586D" w:rsidRDefault="00873F2B" w:rsidP="00AB5AA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HTML (</w:t>
      </w:r>
      <w:proofErr w:type="spellStart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Hypertext</w:t>
      </w:r>
      <w:proofErr w:type="spellEnd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Markup</w:t>
      </w:r>
      <w:proofErr w:type="spellEnd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Language</w:t>
      </w:r>
      <w:proofErr w:type="spellEnd"/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) - это код, который используется для структурирования и отображения веб-страницы и её контента. 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  <w:lang w:val="ru-RU"/>
        </w:rPr>
        <w:t>Контент</w:t>
      </w: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может быть структурирован внутри параграфов, маркированных списков или с использовани</w:t>
      </w:r>
      <w:r w:rsidR="000F01EB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ем изображений и таблиц данных.</w:t>
      </w:r>
      <w:r w:rsidR="0012586D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  <w:lang w:val="ru-RU"/>
        </w:rPr>
        <w:t xml:space="preserve"> </w:t>
      </w: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HTML не я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вляется языком программирования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  <w:lang w:val="ru-RU"/>
        </w:rPr>
        <w:t>.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  <w:lang w:val="ru-RU"/>
        </w:rPr>
        <w:t>Э</w:t>
      </w: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то</w:t>
      </w:r>
      <w:r w:rsidR="0012586D">
        <w:rPr>
          <w:color w:val="1B1B1B"/>
          <w:sz w:val="28"/>
          <w:szCs w:val="28"/>
          <w:shd w:val="clear" w:color="auto" w:fill="FFFFFF"/>
        </w:rPr>
        <w:t xml:space="preserve"> </w:t>
      </w:r>
      <w:r w:rsidRPr="00C33CC8">
        <w:rPr>
          <w:rFonts w:ascii="Times New Roman" w:hAnsi="Times New Roman" w:cs="Times New Roman"/>
          <w:iCs/>
          <w:color w:val="1B1B1B"/>
          <w:sz w:val="28"/>
          <w:szCs w:val="28"/>
          <w:shd w:val="clear" w:color="auto" w:fill="FFFFFF"/>
        </w:rPr>
        <w:t>язык разметки</w:t>
      </w: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, </w:t>
      </w:r>
      <w:r w:rsidR="00C33CC8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сообщающий</w:t>
      </w:r>
      <w:r w:rsidRPr="00F34D97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браузеру, как отображать веб-страницы</w:t>
      </w:r>
      <w:r w:rsidR="0012586D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  <w:lang w:val="ru-RU"/>
        </w:rPr>
        <w:t>.</w:t>
      </w:r>
    </w:p>
    <w:p w14:paraId="2C11557D" w14:textId="2FD41E40" w:rsidR="00873F2B" w:rsidRPr="0012586D" w:rsidRDefault="0081786F" w:rsidP="00AB5AAB">
      <w:pPr>
        <w:pStyle w:val="a7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>
        <w:rPr>
          <w:color w:val="1B1B1B"/>
          <w:sz w:val="28"/>
          <w:szCs w:val="28"/>
        </w:rPr>
        <w:t>CSS (</w:t>
      </w:r>
      <w:proofErr w:type="spellStart"/>
      <w:r>
        <w:rPr>
          <w:color w:val="1B1B1B"/>
          <w:sz w:val="28"/>
          <w:szCs w:val="28"/>
        </w:rPr>
        <w:t>Cascading</w:t>
      </w:r>
      <w:proofErr w:type="spellEnd"/>
      <w:r>
        <w:rPr>
          <w:color w:val="1B1B1B"/>
          <w:sz w:val="28"/>
          <w:szCs w:val="28"/>
        </w:rPr>
        <w:t xml:space="preserve"> </w:t>
      </w:r>
      <w:proofErr w:type="spellStart"/>
      <w:r>
        <w:rPr>
          <w:color w:val="1B1B1B"/>
          <w:sz w:val="28"/>
          <w:szCs w:val="28"/>
        </w:rPr>
        <w:t>Style</w:t>
      </w:r>
      <w:proofErr w:type="spellEnd"/>
      <w:r>
        <w:rPr>
          <w:color w:val="1B1B1B"/>
          <w:sz w:val="28"/>
          <w:szCs w:val="28"/>
        </w:rPr>
        <w:t xml:space="preserve"> </w:t>
      </w:r>
      <w:proofErr w:type="spellStart"/>
      <w:r>
        <w:rPr>
          <w:color w:val="1B1B1B"/>
          <w:sz w:val="28"/>
          <w:szCs w:val="28"/>
        </w:rPr>
        <w:t>Sheets</w:t>
      </w:r>
      <w:proofErr w:type="spellEnd"/>
      <w:r>
        <w:rPr>
          <w:color w:val="1B1B1B"/>
          <w:sz w:val="28"/>
          <w:szCs w:val="28"/>
        </w:rPr>
        <w:t>) -</w:t>
      </w:r>
      <w:r w:rsidR="00873F2B" w:rsidRPr="0012586D">
        <w:rPr>
          <w:color w:val="1B1B1B"/>
          <w:sz w:val="28"/>
          <w:szCs w:val="28"/>
        </w:rPr>
        <w:t xml:space="preserve"> это код, который </w:t>
      </w:r>
      <w:r>
        <w:rPr>
          <w:color w:val="1B1B1B"/>
          <w:sz w:val="28"/>
          <w:szCs w:val="28"/>
        </w:rPr>
        <w:t>используется</w:t>
      </w:r>
      <w:r w:rsidR="00873F2B" w:rsidRPr="0012586D">
        <w:rPr>
          <w:color w:val="1B1B1B"/>
          <w:sz w:val="28"/>
          <w:szCs w:val="28"/>
        </w:rPr>
        <w:t xml:space="preserve"> для стилизации </w:t>
      </w:r>
      <w:r>
        <w:rPr>
          <w:color w:val="1B1B1B"/>
          <w:sz w:val="28"/>
          <w:szCs w:val="28"/>
        </w:rPr>
        <w:t>веб-страниц</w:t>
      </w:r>
      <w:r w:rsidR="0012586D" w:rsidRPr="0012586D">
        <w:rPr>
          <w:color w:val="1B1B1B"/>
          <w:sz w:val="28"/>
          <w:szCs w:val="28"/>
        </w:rPr>
        <w:t>.</w:t>
      </w:r>
      <w:r w:rsidR="0012586D">
        <w:rPr>
          <w:color w:val="1B1B1B"/>
          <w:sz w:val="28"/>
          <w:szCs w:val="28"/>
        </w:rPr>
        <w:t xml:space="preserve"> С</w:t>
      </w:r>
      <w:r w:rsidR="00873F2B" w:rsidRPr="0012586D">
        <w:rPr>
          <w:sz w:val="28"/>
          <w:szCs w:val="28"/>
        </w:rPr>
        <w:t xml:space="preserve">SS </w:t>
      </w:r>
      <w:r w:rsidR="0012586D">
        <w:rPr>
          <w:sz w:val="28"/>
          <w:szCs w:val="28"/>
        </w:rPr>
        <w:t xml:space="preserve">также </w:t>
      </w:r>
      <w:r w:rsidR="00873F2B" w:rsidRPr="0012586D">
        <w:rPr>
          <w:sz w:val="28"/>
          <w:szCs w:val="28"/>
        </w:rPr>
        <w:t xml:space="preserve">не является языком программирования. Это </w:t>
      </w:r>
      <w:r w:rsidRPr="0012586D">
        <w:rPr>
          <w:sz w:val="28"/>
          <w:szCs w:val="28"/>
        </w:rPr>
        <w:t>язык таблицы стилей,</w:t>
      </w:r>
      <w:r w:rsidR="0012586D" w:rsidRPr="0012586D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позволяющий</w:t>
      </w:r>
      <w:r w:rsidR="00873F2B" w:rsidRPr="0012586D">
        <w:rPr>
          <w:sz w:val="28"/>
          <w:szCs w:val="28"/>
        </w:rPr>
        <w:t xml:space="preserve"> применять стили выборочно</w:t>
      </w:r>
      <w:r w:rsidR="0012586D" w:rsidRPr="0012586D">
        <w:rPr>
          <w:sz w:val="28"/>
          <w:szCs w:val="28"/>
        </w:rPr>
        <w:t xml:space="preserve"> к элементам в документах HTML.</w:t>
      </w:r>
    </w:p>
    <w:p w14:paraId="0CED9507" w14:textId="3CB1620A" w:rsidR="0012586D" w:rsidRDefault="0081786F" w:rsidP="00AB5AAB">
      <w:pPr>
        <w:pStyle w:val="a7"/>
        <w:numPr>
          <w:ilvl w:val="0"/>
          <w:numId w:val="8"/>
        </w:numPr>
        <w:spacing w:before="0" w:beforeAutospacing="0" w:after="0" w:afterAutospacing="0" w:line="360" w:lineRule="auto"/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</w:pPr>
      <w:proofErr w:type="spellStart"/>
      <w:r w:rsidRPr="006730D6">
        <w:rPr>
          <w:color w:val="333333"/>
          <w:sz w:val="28"/>
          <w:szCs w:val="28"/>
        </w:rPr>
        <w:t>JavaScript</w:t>
      </w:r>
      <w:proofErr w:type="spellEnd"/>
      <w:r w:rsidR="00873F2B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r>
        <w:rPr>
          <w:color w:val="1B1B1B"/>
          <w:sz w:val="28"/>
          <w:szCs w:val="28"/>
        </w:rPr>
        <w:t>-</w:t>
      </w:r>
      <w:r w:rsidRPr="0012586D">
        <w:rPr>
          <w:color w:val="1B1B1B"/>
          <w:sz w:val="28"/>
          <w:szCs w:val="28"/>
        </w:rPr>
        <w:t xml:space="preserve"> </w:t>
      </w:r>
      <w:r w:rsidR="00873F2B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это </w:t>
      </w:r>
      <w:hyperlink r:id="rId21" w:history="1">
        <w:r w:rsidR="00873F2B" w:rsidRPr="0012586D">
          <w:rPr>
            <w:rFonts w:eastAsiaTheme="minorEastAsia"/>
            <w:color w:val="1B1B1B"/>
            <w:sz w:val="28"/>
            <w:szCs w:val="28"/>
            <w:shd w:val="clear" w:color="auto" w:fill="FFFFFF"/>
            <w:lang w:val="ru"/>
          </w:rPr>
          <w:t>динамический язык программирования</w:t>
        </w:r>
      </w:hyperlink>
      <w:r w:rsidR="00873F2B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, который применяется к</w:t>
      </w:r>
      <w:r w:rsidR="00CE3BC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hyperlink r:id="rId22" w:history="1">
        <w:r w:rsidR="00873F2B" w:rsidRPr="0012586D">
          <w:rPr>
            <w:rFonts w:eastAsiaTheme="minorEastAsia"/>
            <w:color w:val="1B1B1B"/>
            <w:sz w:val="28"/>
            <w:szCs w:val="28"/>
            <w:shd w:val="clear" w:color="auto" w:fill="FFFFFF"/>
            <w:lang w:val="ru"/>
          </w:rPr>
          <w:t>HTML</w:t>
        </w:r>
      </w:hyperlink>
      <w:r w:rsidR="00CE3BC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r w:rsidR="00873F2B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документу, и может обеспечить динамическую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интерактивность на веб-сайтах.</w:t>
      </w:r>
    </w:p>
    <w:p w14:paraId="1D86631B" w14:textId="02CBC121" w:rsidR="00674B84" w:rsidRDefault="00674B84" w:rsidP="00674B84">
      <w:pPr>
        <w:pStyle w:val="a7"/>
        <w:spacing w:before="0" w:beforeAutospacing="0" w:after="0" w:afterAutospacing="0" w:line="360" w:lineRule="auto"/>
        <w:ind w:left="720"/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</w:pPr>
    </w:p>
    <w:p w14:paraId="1C7CCBAA" w14:textId="61CB5570" w:rsidR="00873F2B" w:rsidRDefault="00674B84" w:rsidP="00BD0060">
      <w:pPr>
        <w:pStyle w:val="a7"/>
        <w:spacing w:before="0" w:beforeAutospacing="0" w:after="0" w:afterAutospacing="0" w:line="360" w:lineRule="auto"/>
        <w:ind w:left="360"/>
        <w:rPr>
          <w:rFonts w:eastAsiaTheme="minorEastAsia"/>
          <w:color w:val="1B1B1B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0645AD"/>
          <w:sz w:val="19"/>
          <w:szCs w:val="19"/>
          <w:shd w:val="clear" w:color="auto" w:fill="F8F9FA"/>
        </w:rPr>
        <w:drawing>
          <wp:anchor distT="0" distB="0" distL="114300" distR="114300" simplePos="0" relativeHeight="251665408" behindDoc="1" locked="0" layoutInCell="1" allowOverlap="1" wp14:anchorId="4794C9B1" wp14:editId="7547C31F">
            <wp:simplePos x="0" y="0"/>
            <wp:positionH relativeFrom="column">
              <wp:posOffset>489483</wp:posOffset>
            </wp:positionH>
            <wp:positionV relativeFrom="paragraph">
              <wp:posOffset>139065</wp:posOffset>
            </wp:positionV>
            <wp:extent cx="760730" cy="796925"/>
            <wp:effectExtent l="0" t="0" r="1270" b="3175"/>
            <wp:wrapTight wrapText="bothSides">
              <wp:wrapPolygon edited="0">
                <wp:start x="0" y="0"/>
                <wp:lineTo x="0" y="21170"/>
                <wp:lineTo x="21095" y="21170"/>
                <wp:lineTo x="21095" y="0"/>
                <wp:lineTo x="0" y="0"/>
              </wp:wrapPolygon>
            </wp:wrapTight>
            <wp:docPr id="22" name="Рисунок 22" descr="Изображение логотипа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 логотипа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  <w:lang w:val="en-US"/>
        </w:rPr>
        <w:t>JavaScript</w:t>
      </w:r>
      <w:r w:rsidR="00E251A4" w:rsidRPr="00E251A4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был создан 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известным</w:t>
      </w:r>
      <w:r w:rsidR="0012586D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программист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ом</w:t>
      </w:r>
      <w:r w:rsidR="0012586D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proofErr w:type="spellStart"/>
      <w:r w:rsidR="0012586D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Brendan</w:t>
      </w:r>
      <w:proofErr w:type="spellEnd"/>
      <w:r w:rsidR="0012586D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proofErr w:type="spellStart"/>
      <w:r w:rsidR="0012586D" w:rsidRP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Eich</w:t>
      </w:r>
      <w:proofErr w:type="spellEnd"/>
      <w:r w:rsidR="00E251A4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во время </w:t>
      </w:r>
      <w:r w:rsidR="00E251A4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его работы в компании </w:t>
      </w:r>
      <w:proofErr w:type="spellStart"/>
      <w:r w:rsidR="00E251A4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Netscape</w:t>
      </w:r>
      <w:proofErr w:type="spellEnd"/>
      <w:r w:rsidR="0012586D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.</w:t>
      </w:r>
      <w:r w:rsidR="00BD0060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E251A4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Первая версия </w:t>
      </w:r>
      <w:proofErr w:type="spellStart"/>
      <w:r w:rsidR="00BD0060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JavaScript</w:t>
      </w:r>
      <w:proofErr w:type="spellEnd"/>
      <w:r w:rsidR="00BD0060" w:rsidRPr="00BD0060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вышла </w:t>
      </w:r>
      <w:r w:rsidR="00BD0060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в 1995 и с тех пор </w:t>
      </w:r>
      <w:r w:rsidR="00E251A4">
        <w:rPr>
          <w:rFonts w:eastAsiaTheme="minorEastAsia"/>
          <w:color w:val="1B1B1B"/>
          <w:sz w:val="28"/>
          <w:szCs w:val="28"/>
          <w:shd w:val="clear" w:color="auto" w:fill="FFFFFF"/>
        </w:rPr>
        <w:t>язык по</w:t>
      </w:r>
      <w:r w:rsidR="00F91257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стоянно 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  </w:t>
      </w:r>
      <w:r w:rsidR="00F91257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развивается. </w:t>
      </w:r>
    </w:p>
    <w:p w14:paraId="51B032BD" w14:textId="2DD57A81" w:rsidR="00BD0060" w:rsidRDefault="00E95015" w:rsidP="00BD0060">
      <w:pPr>
        <w:pStyle w:val="a7"/>
        <w:spacing w:before="0" w:beforeAutospacing="0" w:after="0" w:afterAutospacing="0" w:line="360" w:lineRule="auto"/>
        <w:ind w:left="360"/>
        <w:rPr>
          <w:rFonts w:eastAsiaTheme="minorEastAsia"/>
          <w:color w:val="1B1B1B"/>
          <w:sz w:val="28"/>
          <w:szCs w:val="28"/>
          <w:shd w:val="clear" w:color="auto" w:fill="FFFFFF"/>
        </w:rPr>
      </w:pPr>
      <w:proofErr w:type="spellStart"/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JavaScript</w:t>
      </w:r>
      <w:proofErr w:type="spellEnd"/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стандартизован ассоциацией </w:t>
      </w:r>
      <w:hyperlink r:id="rId25" w:tooltip="ECMA International" w:history="1">
        <w:r w:rsidR="00F91257" w:rsidRPr="00E95015">
          <w:rPr>
            <w:rFonts w:eastAsiaTheme="minorEastAsia"/>
            <w:color w:val="1B1B1B"/>
            <w:sz w:val="28"/>
            <w:szCs w:val="28"/>
          </w:rPr>
          <w:t>ECMA</w:t>
        </w:r>
      </w:hyperlink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International</w:t>
      </w:r>
      <w:proofErr w:type="spellEnd"/>
      <w:r w:rsidR="00F91257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. Стандартизированная версия </w:t>
      </w:r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называется </w:t>
      </w:r>
      <w:hyperlink r:id="rId26" w:tooltip="ECMAScript" w:history="1">
        <w:proofErr w:type="spellStart"/>
        <w:r w:rsidR="00F91257" w:rsidRPr="00E95015">
          <w:rPr>
            <w:rFonts w:eastAsiaTheme="minorEastAsia"/>
            <w:color w:val="1B1B1B"/>
            <w:sz w:val="28"/>
            <w:szCs w:val="28"/>
          </w:rPr>
          <w:t>ECMAScript</w:t>
        </w:r>
        <w:proofErr w:type="spellEnd"/>
      </w:hyperlink>
      <w:r w:rsidR="00F91257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, описывается стандартом</w:t>
      </w:r>
      <w:r w:rsidR="00F03B38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hyperlink r:id="rId27" w:tooltip="ECMA-262" w:history="1">
        <w:r w:rsidR="00F91257" w:rsidRPr="00E95015">
          <w:rPr>
            <w:rFonts w:eastAsiaTheme="minorEastAsia"/>
            <w:color w:val="1B1B1B"/>
            <w:sz w:val="28"/>
            <w:szCs w:val="28"/>
            <w:shd w:val="clear" w:color="auto" w:fill="FFFFFF"/>
          </w:rPr>
          <w:t>ECMA-262</w:t>
        </w:r>
      </w:hyperlink>
      <w:r w:rsidR="00F91257"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.</w:t>
      </w:r>
    </w:p>
    <w:p w14:paraId="7B0E7484" w14:textId="58750BC9" w:rsidR="00E95015" w:rsidRDefault="00E95015" w:rsidP="00E95015">
      <w:pPr>
        <w:pStyle w:val="a7"/>
        <w:spacing w:before="0" w:beforeAutospacing="0" w:after="0" w:afterAutospacing="0" w:line="360" w:lineRule="auto"/>
        <w:ind w:left="360"/>
        <w:rPr>
          <w:rFonts w:eastAsiaTheme="minorEastAsia"/>
          <w:color w:val="1B1B1B"/>
          <w:sz w:val="28"/>
          <w:szCs w:val="28"/>
          <w:shd w:val="clear" w:color="auto" w:fill="FFFFFF"/>
        </w:rPr>
      </w:pPr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Стандарт ежегодно обновляется при этом одной из фундаментальных версий стандарта является </w:t>
      </w:r>
      <w:proofErr w:type="spellStart"/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>ECMAScript</w:t>
      </w:r>
      <w:proofErr w:type="spellEnd"/>
      <w:r w:rsidRPr="00E95015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6 (ES-2015)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610326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потому что </w:t>
      </w:r>
      <w:r w:rsidR="00F06F2E">
        <w:rPr>
          <w:rFonts w:eastAsiaTheme="minorEastAsia"/>
          <w:color w:val="1B1B1B"/>
          <w:sz w:val="28"/>
          <w:szCs w:val="28"/>
          <w:shd w:val="clear" w:color="auto" w:fill="FFFFFF"/>
        </w:rPr>
        <w:t>она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F06F2E">
        <w:rPr>
          <w:rFonts w:eastAsiaTheme="minorEastAsia"/>
          <w:color w:val="1B1B1B"/>
          <w:sz w:val="28"/>
          <w:szCs w:val="28"/>
          <w:shd w:val="clear" w:color="auto" w:fill="FFFFFF"/>
        </w:rPr>
        <w:t>внесла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</w:t>
      </w:r>
      <w:r w:rsidR="00F06F2E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ряд 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>существенных изменений</w:t>
      </w:r>
      <w:r w:rsidR="00F06F2E">
        <w:rPr>
          <w:rFonts w:eastAsiaTheme="minorEastAsia"/>
          <w:color w:val="1B1B1B"/>
          <w:sz w:val="28"/>
          <w:szCs w:val="28"/>
          <w:shd w:val="clear" w:color="auto" w:fill="FFFFFF"/>
        </w:rPr>
        <w:t>,</w:t>
      </w:r>
      <w:r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 таких как:</w:t>
      </w:r>
    </w:p>
    <w:p w14:paraId="584F4A1B" w14:textId="4575DF5B" w:rsidR="00E95015" w:rsidRPr="00E95015" w:rsidRDefault="00E95015" w:rsidP="00E95015">
      <w:pPr>
        <w:pStyle w:val="a7"/>
        <w:spacing w:before="0" w:beforeAutospacing="0" w:after="0" w:afterAutospacing="0" w:line="360" w:lineRule="auto"/>
        <w:ind w:left="360"/>
        <w:rPr>
          <w:rFonts w:eastAsiaTheme="minorEastAsia"/>
          <w:color w:val="1B1B1B"/>
          <w:sz w:val="28"/>
          <w:szCs w:val="28"/>
          <w:shd w:val="clear" w:color="auto" w:fill="FFFFFF"/>
        </w:rPr>
      </w:pPr>
    </w:p>
    <w:p w14:paraId="4FB1D4D5" w14:textId="4CD580CD" w:rsidR="00F06F2E" w:rsidRPr="00E95015" w:rsidRDefault="00F06F2E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Объявление переменных с помощью 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let</w:t>
      </w:r>
      <w:proofErr w:type="spellEnd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</w:t>
      </w: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const</w:t>
      </w:r>
      <w:proofErr w:type="spellEnd"/>
    </w:p>
    <w:p w14:paraId="1617F834" w14:textId="2185BE33" w:rsidR="00E95015" w:rsidRPr="00E95015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lastRenderedPageBreak/>
        <w:t>Стрелочные</w:t>
      </w:r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функции</w:t>
      </w:r>
    </w:p>
    <w:p w14:paraId="1D9EA7E7" w14:textId="2173C568" w:rsidR="00E95015" w:rsidRPr="00F06F2E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Промисы</w:t>
      </w:r>
      <w:proofErr w:type="spellEnd"/>
      <w:r w:rsidRPr="00E9501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</w:p>
    <w:p w14:paraId="7EEC0C50" w14:textId="5175DAAE" w:rsidR="00E95015" w:rsidRPr="00F06F2E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Шаблонные литералы</w:t>
      </w:r>
    </w:p>
    <w:p w14:paraId="3153378D" w14:textId="1D60A128" w:rsidR="00E95015" w:rsidRPr="00F06F2E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Spread</w:t>
      </w:r>
      <w:proofErr w:type="spellEnd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/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Rest</w:t>
      </w:r>
      <w:proofErr w:type="spellEnd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синтакси</w:t>
      </w:r>
      <w:proofErr w:type="spellEnd"/>
    </w:p>
    <w:p w14:paraId="61C81F93" w14:textId="4F2A3659" w:rsidR="00E95015" w:rsidRPr="00E95015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Деструктуризация</w:t>
      </w:r>
    </w:p>
    <w:p w14:paraId="3E8E3F32" w14:textId="13E83AF3" w:rsidR="00E95015" w:rsidRPr="00F06F2E" w:rsidRDefault="00E9501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Цикл</w:t>
      </w:r>
      <w:r w:rsidR="00610326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for</w:t>
      </w:r>
      <w:proofErr w:type="spellEnd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...</w:t>
      </w:r>
      <w:proofErr w:type="spellStart"/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of</w:t>
      </w:r>
      <w:proofErr w:type="spellEnd"/>
    </w:p>
    <w:p w14:paraId="0F0DE3E2" w14:textId="41B377DE" w:rsidR="00E95015" w:rsidRPr="00F06F2E" w:rsidRDefault="000A057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</w:t>
      </w:r>
      <w:r w:rsidRP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овые структуры данных </w:t>
      </w:r>
      <w:proofErr w:type="spellStart"/>
      <w:r w:rsidR="00E95015"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Map</w:t>
      </w:r>
      <w:proofErr w:type="spellEnd"/>
      <w:r w:rsidR="00E95015"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</w:t>
      </w:r>
      <w:proofErr w:type="spellStart"/>
      <w:r w:rsidR="00E95015"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Set</w:t>
      </w:r>
      <w:proofErr w:type="spellEnd"/>
    </w:p>
    <w:p w14:paraId="09147BAE" w14:textId="05C0EC2F" w:rsidR="00F06F2E" w:rsidRPr="00F06F2E" w:rsidRDefault="00F06F2E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Параметры по умолчанию в функциях</w:t>
      </w:r>
    </w:p>
    <w:p w14:paraId="632C6F16" w14:textId="2035EAA7" w:rsidR="00F06F2E" w:rsidRPr="00F06F2E" w:rsidRDefault="00F06F2E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Новые методы объекта</w:t>
      </w:r>
    </w:p>
    <w:p w14:paraId="4F77DD56" w14:textId="0D5A4B28" w:rsidR="00F06F2E" w:rsidRDefault="00F06F2E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F06F2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 ряд других</w:t>
      </w:r>
    </w:p>
    <w:p w14:paraId="5C01F427" w14:textId="520065F7" w:rsidR="002237F6" w:rsidRDefault="002237F6" w:rsidP="002237F6">
      <w:pPr>
        <w:shd w:val="clear" w:color="auto" w:fill="FFFFFF"/>
        <w:spacing w:after="0" w:line="360" w:lineRule="auto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4C6CB0D2" w14:textId="73E7CE3E" w:rsidR="00C07383" w:rsidRPr="00E27812" w:rsidRDefault="002237F6" w:rsidP="00E27812">
      <w:pPr>
        <w:pStyle w:val="a7"/>
        <w:spacing w:before="0" w:beforeAutospacing="0" w:after="0" w:afterAutospacing="0" w:line="360" w:lineRule="auto"/>
        <w:rPr>
          <w:rFonts w:eastAsiaTheme="minorEastAsia"/>
          <w:color w:val="1B1B1B"/>
          <w:sz w:val="28"/>
          <w:szCs w:val="28"/>
          <w:shd w:val="clear" w:color="auto" w:fill="FFFFFF"/>
        </w:rPr>
      </w:pPr>
      <w:r w:rsidRPr="00E27812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Важными вехами в развитии веба также стали выход стандарта </w:t>
      </w:r>
      <w:r w:rsidRPr="00E27812">
        <w:rPr>
          <w:rFonts w:eastAsiaTheme="minorEastAsia"/>
          <w:color w:val="1B1B1B"/>
          <w:sz w:val="28"/>
          <w:szCs w:val="28"/>
          <w:shd w:val="clear" w:color="auto" w:fill="FFFFFF"/>
          <w:lang w:val="en-US"/>
        </w:rPr>
        <w:t>HTML</w:t>
      </w:r>
      <w:r w:rsidRPr="00E27812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5 и </w:t>
      </w:r>
      <w:r w:rsidRPr="00E27812">
        <w:rPr>
          <w:rFonts w:eastAsiaTheme="minorEastAsia"/>
          <w:color w:val="1B1B1B"/>
          <w:sz w:val="28"/>
          <w:szCs w:val="28"/>
          <w:shd w:val="clear" w:color="auto" w:fill="FFFFFF"/>
          <w:lang w:val="en-US"/>
        </w:rPr>
        <w:t>CSS</w:t>
      </w:r>
      <w:r w:rsidRPr="00E27812">
        <w:rPr>
          <w:rFonts w:eastAsiaTheme="minorEastAsia"/>
          <w:color w:val="1B1B1B"/>
          <w:sz w:val="28"/>
          <w:szCs w:val="28"/>
          <w:shd w:val="clear" w:color="auto" w:fill="FFFFFF"/>
        </w:rPr>
        <w:t>3.</w:t>
      </w:r>
    </w:p>
    <w:p w14:paraId="58627C5E" w14:textId="145BB5EF" w:rsidR="002237F6" w:rsidRPr="00E27812" w:rsidRDefault="00674B84" w:rsidP="00E27812">
      <w:pPr>
        <w:pStyle w:val="a7"/>
        <w:spacing w:before="0" w:beforeAutospacing="0" w:after="0" w:afterAutospacing="0" w:line="360" w:lineRule="auto"/>
        <w:rPr>
          <w:color w:val="202122"/>
          <w:sz w:val="28"/>
          <w:szCs w:val="28"/>
          <w:shd w:val="clear" w:color="auto" w:fill="FFFFFF"/>
        </w:rPr>
      </w:pPr>
      <w:r w:rsidRPr="00E27812">
        <w:rPr>
          <w:noProof/>
          <w:color w:val="0645AD"/>
          <w:sz w:val="28"/>
          <w:szCs w:val="28"/>
          <w:shd w:val="clear" w:color="auto" w:fill="F8F9FA"/>
        </w:rPr>
        <w:drawing>
          <wp:anchor distT="0" distB="0" distL="114300" distR="114300" simplePos="0" relativeHeight="251666432" behindDoc="1" locked="0" layoutInCell="1" allowOverlap="1" wp14:anchorId="1AD314CE" wp14:editId="69C60790">
            <wp:simplePos x="0" y="0"/>
            <wp:positionH relativeFrom="column">
              <wp:posOffset>64770</wp:posOffset>
            </wp:positionH>
            <wp:positionV relativeFrom="paragraph">
              <wp:posOffset>141656</wp:posOffset>
            </wp:positionV>
            <wp:extent cx="760730" cy="869950"/>
            <wp:effectExtent l="0" t="0" r="0" b="6350"/>
            <wp:wrapTight wrapText="bothSides">
              <wp:wrapPolygon edited="0">
                <wp:start x="3245" y="0"/>
                <wp:lineTo x="2164" y="7568"/>
                <wp:lineTo x="2705" y="18447"/>
                <wp:lineTo x="5409" y="21285"/>
                <wp:lineTo x="8114" y="21285"/>
                <wp:lineTo x="13523" y="21285"/>
                <wp:lineTo x="16768" y="21285"/>
                <wp:lineTo x="19472" y="17974"/>
                <wp:lineTo x="18932" y="3784"/>
                <wp:lineTo x="16768" y="0"/>
                <wp:lineTo x="3245" y="0"/>
              </wp:wrapPolygon>
            </wp:wrapTight>
            <wp:docPr id="21" name="Рисунок 21" descr="Изображение логотипа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логотипа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7812">
        <w:rPr>
          <w:rFonts w:eastAsiaTheme="minorEastAsia"/>
          <w:color w:val="1B1B1B"/>
          <w:sz w:val="28"/>
          <w:szCs w:val="28"/>
          <w:shd w:val="clear" w:color="auto" w:fill="FFFFFF"/>
        </w:rPr>
        <w:t xml:space="preserve">Одной из основных целей </w:t>
      </w:r>
      <w:r w:rsidRPr="00E27812">
        <w:rPr>
          <w:color w:val="202122"/>
          <w:sz w:val="28"/>
          <w:szCs w:val="28"/>
          <w:shd w:val="clear" w:color="auto" w:fill="FFFFFF"/>
        </w:rPr>
        <w:t>разработки HTML5 являлось улучшение поддержки мультимедийных технологий, читаемости кода</w:t>
      </w:r>
      <w:r w:rsidR="00E27812" w:rsidRPr="00E27812">
        <w:rPr>
          <w:color w:val="202122"/>
          <w:sz w:val="28"/>
          <w:szCs w:val="28"/>
          <w:shd w:val="clear" w:color="auto" w:fill="FFFFFF"/>
        </w:rPr>
        <w:t xml:space="preserve"> человеком и машиной</w:t>
      </w:r>
      <w:r w:rsidRPr="00E27812">
        <w:rPr>
          <w:color w:val="202122"/>
          <w:sz w:val="28"/>
          <w:szCs w:val="28"/>
          <w:shd w:val="clear" w:color="auto" w:fill="FFFFFF"/>
        </w:rPr>
        <w:t xml:space="preserve"> с сохранением обратной совместимости. </w:t>
      </w:r>
    </w:p>
    <w:p w14:paraId="64C8C8E1" w14:textId="5323043F" w:rsidR="00674B84" w:rsidRPr="00E27812" w:rsidRDefault="00E27812" w:rsidP="00E27812">
      <w:pPr>
        <w:pStyle w:val="a7"/>
        <w:spacing w:before="0" w:beforeAutospacing="0" w:after="0" w:afterAutospacing="0" w:line="360" w:lineRule="auto"/>
        <w:rPr>
          <w:rFonts w:eastAsiaTheme="minorEastAsia"/>
          <w:color w:val="1B1B1B"/>
          <w:sz w:val="28"/>
          <w:szCs w:val="28"/>
          <w:shd w:val="clear" w:color="auto" w:fill="FFFFFF"/>
        </w:rPr>
      </w:pPr>
      <w:r w:rsidRPr="00E27812">
        <w:rPr>
          <w:color w:val="202122"/>
          <w:sz w:val="28"/>
          <w:szCs w:val="28"/>
          <w:shd w:val="clear" w:color="auto" w:fill="FFFFFF"/>
        </w:rPr>
        <w:t>Среди новшеств,</w:t>
      </w:r>
      <w:r w:rsidR="00674B84" w:rsidRPr="00E27812">
        <w:rPr>
          <w:color w:val="202122"/>
          <w:sz w:val="28"/>
          <w:szCs w:val="28"/>
          <w:shd w:val="clear" w:color="auto" w:fill="FFFFFF"/>
        </w:rPr>
        <w:t xml:space="preserve"> появившихся в </w:t>
      </w:r>
      <w:r w:rsidR="00674B84" w:rsidRPr="00E27812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674B84" w:rsidRPr="00E27812">
        <w:rPr>
          <w:color w:val="202122"/>
          <w:sz w:val="28"/>
          <w:szCs w:val="28"/>
          <w:shd w:val="clear" w:color="auto" w:fill="FFFFFF"/>
        </w:rPr>
        <w:t xml:space="preserve">5 </w:t>
      </w:r>
      <w:r w:rsidRPr="00E27812">
        <w:rPr>
          <w:color w:val="202122"/>
          <w:sz w:val="28"/>
          <w:szCs w:val="28"/>
          <w:shd w:val="clear" w:color="auto" w:fill="FFFFFF"/>
        </w:rPr>
        <w:t>можно отметить следующие:</w:t>
      </w:r>
    </w:p>
    <w:p w14:paraId="7FC8E871" w14:textId="234C1636" w:rsidR="00461B6E" w:rsidRPr="00461B6E" w:rsidRDefault="00674B84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Новые элементы мультимедиа &lt;</w:t>
      </w:r>
      <w:proofErr w:type="spellStart"/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video</w:t>
      </w:r>
      <w:proofErr w:type="spellEnd"/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&gt;, &lt;</w:t>
      </w:r>
      <w:proofErr w:type="spellStart"/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audio</w:t>
      </w:r>
      <w:proofErr w:type="spellEnd"/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&gt;</w:t>
      </w:r>
    </w:p>
    <w:p w14:paraId="598A4424" w14:textId="6748C41E" w:rsidR="00461B6E" w:rsidRPr="00461B6E" w:rsidRDefault="00461B6E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Улучшенные формы</w:t>
      </w:r>
    </w:p>
    <w:p w14:paraId="494B5060" w14:textId="3242D4A2" w:rsidR="00E27812" w:rsidRPr="00E27812" w:rsidRDefault="00E27812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Улучшение разметки документа и </w:t>
      </w:r>
      <w:r w:rsid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</w:t>
      </w: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овые семантические теги</w:t>
      </w:r>
    </w:p>
    <w:p w14:paraId="7E1DCC53" w14:textId="207B3292" w:rsidR="003B07D6" w:rsidRPr="00461B6E" w:rsidRDefault="003B07D6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Переопределение и стандартизация ряда элементов</w:t>
      </w:r>
    </w:p>
    <w:p w14:paraId="72523820" w14:textId="77777777" w:rsidR="000A0575" w:rsidRDefault="00E27812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Математические формулы</w:t>
      </w:r>
    </w:p>
    <w:p w14:paraId="26775E93" w14:textId="158D2F38" w:rsidR="003B07D6" w:rsidRPr="00E27812" w:rsidRDefault="000A057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</w:t>
      </w:r>
      <w:r w:rsid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айлы </w:t>
      </w:r>
      <w:proofErr w:type="spellStart"/>
      <w:r w:rsidR="00E27812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svg</w:t>
      </w:r>
      <w:proofErr w:type="spellEnd"/>
    </w:p>
    <w:p w14:paraId="70B5B53E" w14:textId="32BB79F9" w:rsidR="003B07D6" w:rsidRPr="00E27812" w:rsidRDefault="003B07D6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Обработка ошибок</w:t>
      </w:r>
    </w:p>
    <w:p w14:paraId="303B6C1E" w14:textId="673F87FA" w:rsidR="003B07D6" w:rsidRPr="00E27812" w:rsidRDefault="003B07D6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Геолокация</w:t>
      </w:r>
      <w:proofErr w:type="spellEnd"/>
    </w:p>
    <w:p w14:paraId="5FDD1792" w14:textId="4B4E11A7" w:rsidR="003B07D6" w:rsidRPr="00E27812" w:rsidRDefault="000A057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У</w:t>
      </w:r>
      <w:r w:rsidR="003B07D6"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правление кэшем для офлайн-работы</w:t>
      </w:r>
    </w:p>
    <w:p w14:paraId="091CD9B6" w14:textId="1748571B" w:rsidR="00E27812" w:rsidRPr="00E27812" w:rsidRDefault="000A0575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Элемент</w:t>
      </w:r>
      <w:r w:rsidR="00E27812"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&lt;</w:t>
      </w:r>
      <w:proofErr w:type="spellStart"/>
      <w:r w:rsidR="00E27812" w:rsidRPr="00E27812">
        <w:rPr>
          <w:rFonts w:ascii="Times New Roman" w:eastAsia="Times New Roman" w:hAnsi="Times New Roman" w:cs="Times New Roman"/>
          <w:iCs/>
          <w:color w:val="333333"/>
          <w:sz w:val="28"/>
          <w:szCs w:val="28"/>
          <w:lang w:val="ru-RU"/>
        </w:rPr>
        <w:t>canvas</w:t>
      </w:r>
      <w:proofErr w:type="spellEnd"/>
      <w:r w:rsidRPr="000A0575">
        <w:rPr>
          <w:rFonts w:ascii="Times New Roman" w:eastAsia="Times New Roman" w:hAnsi="Times New Roman" w:cs="Times New Roman"/>
          <w:iCs/>
          <w:color w:val="333333"/>
          <w:sz w:val="28"/>
          <w:szCs w:val="28"/>
          <w:lang w:val="ru-RU"/>
        </w:rPr>
        <w:t>&gt;</w:t>
      </w:r>
      <w:r w:rsid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r w:rsidR="00E27812"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для непосредственного метода рисования</w:t>
      </w:r>
    </w:p>
    <w:p w14:paraId="21F8F612" w14:textId="16B5599A" w:rsidR="00461B6E" w:rsidRPr="00E27812" w:rsidRDefault="00E27812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ряд новых API</w:t>
      </w:r>
    </w:p>
    <w:p w14:paraId="0269E3AD" w14:textId="50C2D7E5" w:rsidR="00E27812" w:rsidRPr="00E27812" w:rsidRDefault="00E27812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E27812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 другие</w:t>
      </w:r>
    </w:p>
    <w:p w14:paraId="4124EDFB" w14:textId="773E0448" w:rsidR="00461B6E" w:rsidRPr="002237F6" w:rsidRDefault="00461B6E" w:rsidP="00EC3A7F">
      <w:pPr>
        <w:pStyle w:val="a7"/>
        <w:spacing w:before="0" w:beforeAutospacing="0" w:after="0" w:afterAutospacing="0" w:line="360" w:lineRule="auto"/>
        <w:rPr>
          <w:rFonts w:eastAsiaTheme="minorEastAsia"/>
          <w:color w:val="1B1B1B"/>
          <w:sz w:val="28"/>
          <w:szCs w:val="28"/>
          <w:shd w:val="clear" w:color="auto" w:fill="FFFFFF"/>
        </w:rPr>
      </w:pPr>
    </w:p>
    <w:p w14:paraId="06E2E06E" w14:textId="43F98E0B" w:rsidR="00872F48" w:rsidRDefault="00123A01" w:rsidP="00EC3A7F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>
        <w:rPr>
          <w:rFonts w:ascii="Arial" w:hAnsi="Arial" w:cs="Arial"/>
          <w:noProof/>
          <w:color w:val="0645AD"/>
          <w:sz w:val="19"/>
          <w:szCs w:val="19"/>
          <w:shd w:val="clear" w:color="auto" w:fill="F8F9FA"/>
        </w:rPr>
        <w:lastRenderedPageBreak/>
        <w:drawing>
          <wp:anchor distT="0" distB="0" distL="114300" distR="114300" simplePos="0" relativeHeight="251667456" behindDoc="1" locked="0" layoutInCell="1" allowOverlap="1" wp14:anchorId="7247FECA" wp14:editId="643AEF41">
            <wp:simplePos x="0" y="0"/>
            <wp:positionH relativeFrom="margin">
              <wp:posOffset>321539</wp:posOffset>
            </wp:positionH>
            <wp:positionV relativeFrom="paragraph">
              <wp:posOffset>163830</wp:posOffset>
            </wp:positionV>
            <wp:extent cx="541020" cy="811530"/>
            <wp:effectExtent l="0" t="0" r="0" b="7620"/>
            <wp:wrapTight wrapText="bothSides">
              <wp:wrapPolygon edited="0">
                <wp:start x="3042" y="0"/>
                <wp:lineTo x="0" y="4056"/>
                <wp:lineTo x="0" y="19268"/>
                <wp:lineTo x="2282" y="21296"/>
                <wp:lineTo x="6085" y="21296"/>
                <wp:lineTo x="14451" y="21296"/>
                <wp:lineTo x="18254" y="21296"/>
                <wp:lineTo x="20535" y="19268"/>
                <wp:lineTo x="20535" y="4056"/>
                <wp:lineTo x="17493" y="0"/>
                <wp:lineTo x="3042" y="0"/>
              </wp:wrapPolygon>
            </wp:wrapTight>
            <wp:docPr id="24" name="Рисунок 24" descr="https://upload.wikimedia.org/wikipedia/commons/thumb/d/d5/CSS3_logo_and_wordmark.svg/57px-CSS3_logo_and_wordmark.svg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thumb/d/d5/CSS3_logo_and_wordmark.svg/57px-CSS3_logo_and_wordmark.svg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03D3" w:rsidRPr="000949D8">
        <w:rPr>
          <w:color w:val="333333"/>
          <w:sz w:val="28"/>
          <w:szCs w:val="28"/>
        </w:rPr>
        <w:t xml:space="preserve">Выход стандарта CCS3 предоставил </w:t>
      </w:r>
      <w:r w:rsidR="000949D8" w:rsidRPr="000949D8">
        <w:rPr>
          <w:color w:val="333333"/>
          <w:sz w:val="28"/>
          <w:szCs w:val="28"/>
        </w:rPr>
        <w:t>много новых возможностей</w:t>
      </w:r>
      <w:r w:rsidR="00B903D3" w:rsidRPr="000949D8">
        <w:rPr>
          <w:color w:val="333333"/>
          <w:sz w:val="28"/>
          <w:szCs w:val="28"/>
        </w:rPr>
        <w:t xml:space="preserve"> по стилизации </w:t>
      </w:r>
      <w:proofErr w:type="spellStart"/>
      <w:r w:rsidR="00B903D3" w:rsidRPr="000949D8">
        <w:rPr>
          <w:color w:val="333333"/>
          <w:sz w:val="28"/>
          <w:szCs w:val="28"/>
        </w:rPr>
        <w:t>html</w:t>
      </w:r>
      <w:proofErr w:type="spellEnd"/>
      <w:r w:rsidR="00B903D3" w:rsidRPr="000949D8">
        <w:rPr>
          <w:color w:val="333333"/>
          <w:sz w:val="28"/>
          <w:szCs w:val="28"/>
        </w:rPr>
        <w:t xml:space="preserve"> </w:t>
      </w:r>
      <w:r w:rsidR="000949D8" w:rsidRPr="000949D8">
        <w:rPr>
          <w:color w:val="333333"/>
          <w:sz w:val="28"/>
          <w:szCs w:val="28"/>
        </w:rPr>
        <w:t xml:space="preserve">документов, прежде всего это создание анимированных элементов без использования </w:t>
      </w:r>
      <w:proofErr w:type="spellStart"/>
      <w:r w:rsidR="000949D8" w:rsidRPr="000949D8">
        <w:rPr>
          <w:color w:val="333333"/>
          <w:sz w:val="28"/>
          <w:szCs w:val="28"/>
        </w:rPr>
        <w:t>JavaScript</w:t>
      </w:r>
      <w:proofErr w:type="spellEnd"/>
      <w:r w:rsidR="00872F48">
        <w:rPr>
          <w:color w:val="333333"/>
          <w:sz w:val="28"/>
          <w:szCs w:val="28"/>
        </w:rPr>
        <w:t>, а также многое другое:</w:t>
      </w:r>
    </w:p>
    <w:p w14:paraId="7CFB5B74" w14:textId="013B0578" w:rsidR="00B903D3" w:rsidRPr="00640B3D" w:rsidRDefault="00640B3D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Внедрение переменных</w:t>
      </w:r>
    </w:p>
    <w:p w14:paraId="6482EE22" w14:textId="0477A0BD" w:rsidR="00640B3D" w:rsidRPr="00640B3D" w:rsidRDefault="00640B3D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Расчет значений</w:t>
      </w:r>
      <w:r w:rsidR="000949D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с </w:t>
      </w:r>
      <w:r w:rsidR="000A0575"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использованием</w:t>
      </w:r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proofErr w:type="gramStart"/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calc</w:t>
      </w:r>
      <w:proofErr w:type="spellEnd"/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(</w:t>
      </w:r>
      <w:proofErr w:type="gramEnd"/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</w:t>
      </w:r>
    </w:p>
    <w:p w14:paraId="0F3EF9E5" w14:textId="21EB87BA" w:rsidR="00B903D3" w:rsidRDefault="00872F48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Расширение</w:t>
      </w:r>
      <w:r w:rsidR="00640B3D"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возможностей селекторов</w:t>
      </w:r>
      <w:r w:rsidR="00BB62E3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– </w:t>
      </w:r>
      <w:proofErr w:type="spellStart"/>
      <w:r w:rsidR="00BB62E3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псевдоэлементы</w:t>
      </w:r>
      <w:proofErr w:type="spellEnd"/>
      <w:r w:rsidR="00BB62E3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</w:t>
      </w:r>
      <w:proofErr w:type="spellStart"/>
      <w:r w:rsidR="00BB62E3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псевдоклассы</w:t>
      </w:r>
      <w:proofErr w:type="spellEnd"/>
    </w:p>
    <w:p w14:paraId="7DB90854" w14:textId="7FEF1749" w:rsidR="00640B3D" w:rsidRDefault="00640B3D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Плавность прокрутки</w:t>
      </w:r>
    </w:p>
    <w:p w14:paraId="125D4F65" w14:textId="33A1F80E" w:rsidR="00640B3D" w:rsidRDefault="00640B3D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Закрепление элементов на странице </w:t>
      </w:r>
      <w:proofErr w:type="spellStart"/>
      <w:r w:rsidRPr="000949D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position</w:t>
      </w:r>
      <w:proofErr w:type="spellEnd"/>
      <w:r w:rsidRPr="00640B3D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: </w:t>
      </w:r>
      <w:proofErr w:type="spellStart"/>
      <w:r w:rsidRPr="000949D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sticky</w:t>
      </w:r>
      <w:proofErr w:type="spellEnd"/>
    </w:p>
    <w:p w14:paraId="67B60FF1" w14:textId="2293DF27" w:rsidR="00E551F7" w:rsidRDefault="00E551F7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Подключение сторонних шрифтов</w:t>
      </w:r>
    </w:p>
    <w:p w14:paraId="061B5738" w14:textId="45DB9130" w:rsidR="00E27812" w:rsidRPr="00872F48" w:rsidRDefault="00E551F7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Добавление теней к тексту</w:t>
      </w:r>
    </w:p>
    <w:p w14:paraId="7C4BDD52" w14:textId="78DF4BA2" w:rsidR="00BB62E3" w:rsidRPr="00872F48" w:rsidRDefault="00E551F7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Рамки для форматирования границ элемента</w:t>
      </w:r>
    </w:p>
    <w:p w14:paraId="16ECBE72" w14:textId="7FFFC447" w:rsidR="00BB62E3" w:rsidRPr="00640B3D" w:rsidRDefault="00872F48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Улучшение</w:t>
      </w:r>
      <w:r w:rsidR="00BB62E3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возможностей адаптивной верстки</w:t>
      </w:r>
      <w:r w:rsid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14:paraId="7A910861" w14:textId="478208B9" w:rsidR="00872F48" w:rsidRDefault="00872F48" w:rsidP="00872F48">
      <w:pPr>
        <w:shd w:val="clear" w:color="auto" w:fill="FFFFFF"/>
        <w:spacing w:after="0" w:line="360" w:lineRule="auto"/>
        <w:ind w:left="1440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Медиазапросы</w:t>
      </w:r>
      <w:proofErr w:type="spellEnd"/>
    </w:p>
    <w:p w14:paraId="57BC41B9" w14:textId="16B8BCE6" w:rsidR="00BB62E3" w:rsidRPr="00872F48" w:rsidRDefault="00872F48" w:rsidP="00872F48">
      <w:pPr>
        <w:shd w:val="clear" w:color="auto" w:fill="FFFFFF"/>
        <w:spacing w:after="0" w:line="360" w:lineRule="auto"/>
        <w:ind w:left="1440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- </w:t>
      </w:r>
      <w:r w:rsidR="00BB62E3"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</w:t>
      </w:r>
      <w:r w:rsidR="00123A01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овые единицы измерения </w:t>
      </w:r>
      <w:proofErr w:type="spellStart"/>
      <w:r w:rsidR="00123A01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vh</w:t>
      </w:r>
      <w:proofErr w:type="spellEnd"/>
      <w:r w:rsidR="00123A01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 w:rsidR="00123A01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vw</w:t>
      </w:r>
      <w:proofErr w:type="spellEnd"/>
      <w:r w:rsidR="00123A01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em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rem</w:t>
      </w:r>
      <w:proofErr w:type="spellEnd"/>
    </w:p>
    <w:p w14:paraId="6F3E2A05" w14:textId="6F66F6CB" w:rsidR="00BB62E3" w:rsidRPr="00872F48" w:rsidRDefault="00872F48" w:rsidP="00872F48">
      <w:pPr>
        <w:shd w:val="clear" w:color="auto" w:fill="FFFFFF"/>
        <w:spacing w:after="0" w:line="360" w:lineRule="auto"/>
        <w:ind w:left="1440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- </w:t>
      </w:r>
      <w:r w:rsidR="00BB62E3"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Новые а</w:t>
      </w:r>
      <w:r w:rsid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даптивные возможности </w:t>
      </w:r>
      <w:proofErr w:type="spellStart"/>
      <w:r w:rsid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flexbox</w:t>
      </w:r>
      <w:proofErr w:type="spellEnd"/>
      <w:r w:rsidR="000A0575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</w:t>
      </w:r>
      <w:proofErr w:type="spellStart"/>
      <w:r w:rsidR="000A0575"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grid</w:t>
      </w:r>
      <w:proofErr w:type="spellEnd"/>
      <w:r w:rsidR="000A0575"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="000A0575"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layout</w:t>
      </w:r>
      <w:proofErr w:type="spellEnd"/>
    </w:p>
    <w:p w14:paraId="2111C17E" w14:textId="6DA479C3" w:rsidR="00872F48" w:rsidRPr="00872F48" w:rsidRDefault="00872F48" w:rsidP="00AB5AAB">
      <w:pPr>
        <w:numPr>
          <w:ilvl w:val="0"/>
          <w:numId w:val="13"/>
        </w:numPr>
        <w:shd w:val="clear" w:color="auto" w:fill="FFFFFF"/>
        <w:spacing w:after="0" w:line="360" w:lineRule="auto"/>
        <w:ind w:left="714" w:hanging="357"/>
        <w:jc w:val="left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872F4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Трансформация и анимации элементов</w:t>
      </w:r>
    </w:p>
    <w:p w14:paraId="383609AE" w14:textId="6F937EC7" w:rsidR="00F32E8D" w:rsidRDefault="000C0A29" w:rsidP="0012586D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>Кроме</w:t>
      </w:r>
      <w:r w:rsidR="0012586D"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базовых средств</w:t>
      </w:r>
      <w:r>
        <w:rPr>
          <w:rFonts w:eastAsiaTheme="minorEastAsia"/>
          <w:color w:val="1B1B1B"/>
          <w:sz w:val="28"/>
          <w:szCs w:val="28"/>
          <w:shd w:val="clear" w:color="auto" w:fill="FFFFFF"/>
          <w:lang w:val="ru"/>
        </w:rPr>
        <w:t xml:space="preserve"> </w:t>
      </w:r>
      <w:proofErr w:type="spellStart"/>
      <w:r>
        <w:rPr>
          <w:color w:val="333333"/>
          <w:sz w:val="28"/>
          <w:szCs w:val="28"/>
        </w:rPr>
        <w:t>фронтенд</w:t>
      </w:r>
      <w:proofErr w:type="spellEnd"/>
      <w:r>
        <w:rPr>
          <w:color w:val="333333"/>
          <w:sz w:val="28"/>
          <w:szCs w:val="28"/>
        </w:rPr>
        <w:t xml:space="preserve"> разработки</w:t>
      </w:r>
      <w:r w:rsidR="0012586D">
        <w:rPr>
          <w:color w:val="333333"/>
          <w:sz w:val="28"/>
          <w:szCs w:val="28"/>
        </w:rPr>
        <w:t>, есть широкий спектр дополнительного инструментари</w:t>
      </w:r>
      <w:r>
        <w:rPr>
          <w:color w:val="333333"/>
          <w:sz w:val="28"/>
          <w:szCs w:val="28"/>
        </w:rPr>
        <w:t xml:space="preserve">я - </w:t>
      </w:r>
      <w:r w:rsidR="00F32E8D" w:rsidRPr="006730D6">
        <w:rPr>
          <w:color w:val="333333"/>
          <w:sz w:val="28"/>
          <w:szCs w:val="28"/>
        </w:rPr>
        <w:t xml:space="preserve">диспетчеры пакетов, CSS-препроцессоры, </w:t>
      </w:r>
      <w:proofErr w:type="spellStart"/>
      <w:r w:rsidR="00F32E8D" w:rsidRPr="006730D6">
        <w:rPr>
          <w:color w:val="333333"/>
          <w:sz w:val="28"/>
          <w:szCs w:val="28"/>
        </w:rPr>
        <w:t>фреймворки</w:t>
      </w:r>
      <w:proofErr w:type="spellEnd"/>
      <w:r>
        <w:rPr>
          <w:color w:val="333333"/>
          <w:sz w:val="28"/>
          <w:szCs w:val="28"/>
        </w:rPr>
        <w:t>, библиотеки и</w:t>
      </w:r>
      <w:r w:rsidR="00F32E8D" w:rsidRPr="006730D6">
        <w:rPr>
          <w:color w:val="333333"/>
          <w:sz w:val="28"/>
          <w:szCs w:val="28"/>
        </w:rPr>
        <w:t xml:space="preserve"> многое другое.</w:t>
      </w:r>
    </w:p>
    <w:p w14:paraId="7A6271F3" w14:textId="77777777" w:rsidR="00704411" w:rsidRDefault="00704411" w:rsidP="000F01EB">
      <w:pPr>
        <w:pStyle w:val="a7"/>
        <w:spacing w:before="0" w:beforeAutospacing="0" w:after="0" w:afterAutospacing="0" w:line="360" w:lineRule="auto"/>
        <w:rPr>
          <w:sz w:val="28"/>
          <w:szCs w:val="28"/>
          <w:lang w:val="ru"/>
        </w:rPr>
      </w:pPr>
    </w:p>
    <w:p w14:paraId="7325E7DB" w14:textId="103CA649" w:rsidR="00F008E4" w:rsidRPr="00C6528C" w:rsidRDefault="00F008E4" w:rsidP="00F008E4">
      <w:pPr>
        <w:pStyle w:val="a7"/>
        <w:spacing w:before="0" w:beforeAutospacing="0" w:after="0" w:afterAutospacing="0" w:line="360" w:lineRule="auto"/>
        <w:rPr>
          <w:i/>
          <w:sz w:val="28"/>
          <w:szCs w:val="28"/>
          <w:lang w:val="ru"/>
        </w:rPr>
      </w:pPr>
      <w:r w:rsidRPr="00C6528C">
        <w:rPr>
          <w:i/>
          <w:color w:val="333333"/>
          <w:sz w:val="28"/>
          <w:szCs w:val="28"/>
        </w:rPr>
        <w:t>CSS-</w:t>
      </w:r>
      <w:proofErr w:type="spellStart"/>
      <w:r w:rsidRPr="00C6528C">
        <w:rPr>
          <w:i/>
          <w:color w:val="333333"/>
          <w:sz w:val="28"/>
          <w:szCs w:val="28"/>
        </w:rPr>
        <w:t>фреймворки</w:t>
      </w:r>
      <w:proofErr w:type="spellEnd"/>
    </w:p>
    <w:p w14:paraId="4E22B2F9" w14:textId="770FB0CC" w:rsidR="008448B2" w:rsidRPr="009B36DC" w:rsidRDefault="00C60092" w:rsidP="000F01EB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CSS-</w:t>
      </w:r>
      <w:proofErr w:type="spellStart"/>
      <w:r w:rsidRPr="009B36DC">
        <w:rPr>
          <w:color w:val="333333"/>
          <w:sz w:val="28"/>
          <w:szCs w:val="28"/>
        </w:rPr>
        <w:t>фреймворк</w:t>
      </w:r>
      <w:r w:rsidR="00537079" w:rsidRPr="009B36DC">
        <w:rPr>
          <w:color w:val="333333"/>
          <w:sz w:val="28"/>
          <w:szCs w:val="28"/>
        </w:rPr>
        <w:t>и</w:t>
      </w:r>
      <w:proofErr w:type="spellEnd"/>
      <w:r w:rsidR="008A4965" w:rsidRPr="009B36DC">
        <w:rPr>
          <w:color w:val="333333"/>
          <w:sz w:val="28"/>
          <w:szCs w:val="28"/>
        </w:rPr>
        <w:t xml:space="preserve"> </w:t>
      </w:r>
      <w:r w:rsidR="008448B2" w:rsidRPr="009B36DC">
        <w:rPr>
          <w:color w:val="333333"/>
          <w:sz w:val="28"/>
          <w:szCs w:val="28"/>
        </w:rPr>
        <w:t xml:space="preserve">– готовые к использованию стандартизованные CSS и HTML </w:t>
      </w:r>
      <w:r w:rsidR="00537079" w:rsidRPr="009B36DC">
        <w:rPr>
          <w:color w:val="333333"/>
          <w:sz w:val="28"/>
          <w:szCs w:val="28"/>
        </w:rPr>
        <w:t>компоненты,</w:t>
      </w:r>
      <w:r w:rsidR="008448B2" w:rsidRPr="009B36DC">
        <w:rPr>
          <w:color w:val="333333"/>
          <w:sz w:val="28"/>
          <w:szCs w:val="28"/>
        </w:rPr>
        <w:t xml:space="preserve"> позволяющие упростить и ускорить разработку, а также минимизировать ошибки на этапе верстки и стилизации.</w:t>
      </w:r>
    </w:p>
    <w:p w14:paraId="7B9B9263" w14:textId="5878F392" w:rsidR="008448B2" w:rsidRPr="009B36DC" w:rsidRDefault="008448B2" w:rsidP="000F01EB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  <w:lang w:val="en-US"/>
        </w:rPr>
        <w:t>CSS</w:t>
      </w:r>
      <w:r w:rsidRPr="009B36DC">
        <w:rPr>
          <w:color w:val="333333"/>
          <w:sz w:val="28"/>
          <w:szCs w:val="28"/>
        </w:rPr>
        <w:t xml:space="preserve">-библиотеки обычно подключаются в виде внешнего </w:t>
      </w:r>
      <w:proofErr w:type="spellStart"/>
      <w:r w:rsidRPr="009B36DC">
        <w:rPr>
          <w:color w:val="333333"/>
          <w:sz w:val="28"/>
          <w:szCs w:val="28"/>
          <w:lang w:val="en-US"/>
        </w:rPr>
        <w:t>css</w:t>
      </w:r>
      <w:proofErr w:type="spellEnd"/>
      <w:r w:rsidRPr="009B36DC">
        <w:rPr>
          <w:color w:val="333333"/>
          <w:sz w:val="28"/>
          <w:szCs w:val="28"/>
        </w:rPr>
        <w:t xml:space="preserve">-файла в теге </w:t>
      </w:r>
      <w:r w:rsidRPr="009B36DC">
        <w:rPr>
          <w:color w:val="333333"/>
          <w:sz w:val="28"/>
          <w:szCs w:val="28"/>
          <w:lang w:val="en-US"/>
        </w:rPr>
        <w:t>head</w:t>
      </w:r>
      <w:r w:rsidRPr="009B36DC">
        <w:rPr>
          <w:color w:val="333333"/>
          <w:sz w:val="28"/>
          <w:szCs w:val="28"/>
        </w:rPr>
        <w:t xml:space="preserve"> </w:t>
      </w:r>
      <w:r w:rsidRPr="009B36DC">
        <w:rPr>
          <w:color w:val="333333"/>
          <w:sz w:val="28"/>
          <w:szCs w:val="28"/>
          <w:lang w:val="en-US"/>
        </w:rPr>
        <w:t>html</w:t>
      </w:r>
      <w:r w:rsidRPr="009B36DC">
        <w:rPr>
          <w:color w:val="333333"/>
          <w:sz w:val="28"/>
          <w:szCs w:val="28"/>
        </w:rPr>
        <w:t xml:space="preserve"> страницы.</w:t>
      </w:r>
    </w:p>
    <w:p w14:paraId="33251091" w14:textId="1F2E7CB7" w:rsidR="008448B2" w:rsidRPr="009B36DC" w:rsidRDefault="00113A38" w:rsidP="000F01EB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Плюсы:</w:t>
      </w:r>
    </w:p>
    <w:p w14:paraId="55734E33" w14:textId="5B3C9BBC" w:rsidR="00113A38" w:rsidRPr="009B36DC" w:rsidRDefault="00113A38" w:rsidP="00AB5AAB">
      <w:pPr>
        <w:pStyle w:val="a7"/>
        <w:numPr>
          <w:ilvl w:val="0"/>
          <w:numId w:val="11"/>
        </w:numPr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Увеличивают скорость разработки</w:t>
      </w:r>
    </w:p>
    <w:p w14:paraId="3F2F6240" w14:textId="1E4A956D" w:rsidR="00113A38" w:rsidRPr="009B36DC" w:rsidRDefault="00113A38" w:rsidP="00AB5AAB">
      <w:pPr>
        <w:pStyle w:val="a7"/>
        <w:numPr>
          <w:ilvl w:val="0"/>
          <w:numId w:val="11"/>
        </w:numPr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 xml:space="preserve">Обеспечивают </w:t>
      </w:r>
      <w:proofErr w:type="spellStart"/>
      <w:r w:rsidRPr="009B36DC">
        <w:rPr>
          <w:color w:val="333333"/>
          <w:sz w:val="28"/>
          <w:szCs w:val="28"/>
        </w:rPr>
        <w:t>кроссбраузерность</w:t>
      </w:r>
      <w:proofErr w:type="spellEnd"/>
      <w:r w:rsidRPr="009B36DC">
        <w:rPr>
          <w:color w:val="333333"/>
          <w:sz w:val="28"/>
          <w:szCs w:val="28"/>
        </w:rPr>
        <w:t xml:space="preserve"> и адаптивность</w:t>
      </w:r>
    </w:p>
    <w:p w14:paraId="2E5330AB" w14:textId="7780DFFA" w:rsidR="00113A38" w:rsidRPr="009B36DC" w:rsidRDefault="00113A38" w:rsidP="00AB5AAB">
      <w:pPr>
        <w:pStyle w:val="a7"/>
        <w:numPr>
          <w:ilvl w:val="0"/>
          <w:numId w:val="11"/>
        </w:numPr>
        <w:spacing w:before="0" w:beforeAutospacing="0" w:after="0" w:afterAutospacing="0" w:line="360" w:lineRule="auto"/>
        <w:rPr>
          <w:color w:val="161D26"/>
          <w:sz w:val="28"/>
          <w:szCs w:val="28"/>
        </w:rPr>
      </w:pPr>
      <w:r w:rsidRPr="009B36DC">
        <w:rPr>
          <w:color w:val="161D26"/>
          <w:sz w:val="28"/>
          <w:szCs w:val="28"/>
        </w:rPr>
        <w:lastRenderedPageBreak/>
        <w:t>Применение чистых и масштабируемых шаблонов</w:t>
      </w:r>
    </w:p>
    <w:p w14:paraId="261D7C92" w14:textId="5D54E97D" w:rsidR="00113A38" w:rsidRPr="009B36DC" w:rsidRDefault="00113A38" w:rsidP="00AB5AAB">
      <w:pPr>
        <w:pStyle w:val="a7"/>
        <w:numPr>
          <w:ilvl w:val="0"/>
          <w:numId w:val="11"/>
        </w:numPr>
        <w:spacing w:before="0" w:beforeAutospacing="0" w:after="0" w:afterAutospacing="0" w:line="360" w:lineRule="auto"/>
        <w:rPr>
          <w:color w:val="161D26"/>
          <w:sz w:val="28"/>
          <w:szCs w:val="28"/>
        </w:rPr>
      </w:pPr>
      <w:r w:rsidRPr="009B36DC">
        <w:rPr>
          <w:color w:val="161D26"/>
          <w:sz w:val="28"/>
          <w:szCs w:val="28"/>
        </w:rPr>
        <w:t xml:space="preserve">Единообразие шаблонных решений </w:t>
      </w:r>
      <w:r w:rsidR="00BC240F">
        <w:rPr>
          <w:color w:val="161D26"/>
          <w:sz w:val="28"/>
          <w:szCs w:val="28"/>
        </w:rPr>
        <w:t xml:space="preserve">улучшают </w:t>
      </w:r>
      <w:r w:rsidRPr="009B36DC">
        <w:rPr>
          <w:color w:val="161D26"/>
          <w:sz w:val="28"/>
          <w:szCs w:val="28"/>
        </w:rPr>
        <w:t xml:space="preserve">взаимодействие при работе команде </w:t>
      </w:r>
    </w:p>
    <w:p w14:paraId="5A6889F2" w14:textId="28C0003D" w:rsidR="00113A38" w:rsidRPr="009B36DC" w:rsidRDefault="00113A38" w:rsidP="000F01EB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Минусы:</w:t>
      </w:r>
    </w:p>
    <w:p w14:paraId="68D5E0DA" w14:textId="6E9F94D2" w:rsidR="00113A38" w:rsidRPr="009B36DC" w:rsidRDefault="00113A38" w:rsidP="00AB5AAB">
      <w:pPr>
        <w:pStyle w:val="a7"/>
        <w:numPr>
          <w:ilvl w:val="0"/>
          <w:numId w:val="10"/>
        </w:numPr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Увеличивают “вес” проекта не используемым кодом</w:t>
      </w:r>
    </w:p>
    <w:p w14:paraId="7B1D40FC" w14:textId="51DC04A6" w:rsidR="00113A38" w:rsidRPr="009B36DC" w:rsidRDefault="00113A38" w:rsidP="00AB5AAB">
      <w:pPr>
        <w:pStyle w:val="a7"/>
        <w:numPr>
          <w:ilvl w:val="0"/>
          <w:numId w:val="10"/>
        </w:numPr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 xml:space="preserve">Варианты дизайна ограничены стандартами </w:t>
      </w:r>
      <w:proofErr w:type="spellStart"/>
      <w:r w:rsidR="00BC240F">
        <w:rPr>
          <w:color w:val="333333"/>
          <w:sz w:val="28"/>
          <w:szCs w:val="28"/>
        </w:rPr>
        <w:t>применяетмого</w:t>
      </w:r>
      <w:proofErr w:type="spellEnd"/>
      <w:r w:rsidRPr="009B36DC">
        <w:rPr>
          <w:color w:val="333333"/>
          <w:sz w:val="28"/>
          <w:szCs w:val="28"/>
        </w:rPr>
        <w:t xml:space="preserve"> </w:t>
      </w:r>
      <w:proofErr w:type="spellStart"/>
      <w:r w:rsidRPr="009B36DC">
        <w:rPr>
          <w:color w:val="333333"/>
          <w:sz w:val="28"/>
          <w:szCs w:val="28"/>
        </w:rPr>
        <w:t>фрейм</w:t>
      </w:r>
      <w:r w:rsidR="00537079" w:rsidRPr="009B36DC">
        <w:rPr>
          <w:color w:val="333333"/>
          <w:sz w:val="28"/>
          <w:szCs w:val="28"/>
        </w:rPr>
        <w:t>ворка</w:t>
      </w:r>
      <w:proofErr w:type="spellEnd"/>
    </w:p>
    <w:p w14:paraId="59C5C28C" w14:textId="3B4BDCF0" w:rsidR="00537079" w:rsidRDefault="00537079" w:rsidP="00AB5AAB">
      <w:pPr>
        <w:pStyle w:val="a7"/>
        <w:numPr>
          <w:ilvl w:val="0"/>
          <w:numId w:val="10"/>
        </w:numPr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Создают “</w:t>
      </w:r>
      <w:proofErr w:type="spellStart"/>
      <w:r w:rsidRPr="009B36DC">
        <w:rPr>
          <w:color w:val="333333"/>
          <w:sz w:val="28"/>
          <w:szCs w:val="28"/>
        </w:rPr>
        <w:t>многоклассие</w:t>
      </w:r>
      <w:proofErr w:type="spellEnd"/>
      <w:r w:rsidRPr="009B36DC">
        <w:rPr>
          <w:color w:val="333333"/>
          <w:sz w:val="28"/>
          <w:szCs w:val="28"/>
        </w:rPr>
        <w:t>” стилей на одном элементе</w:t>
      </w:r>
    </w:p>
    <w:p w14:paraId="6867C1AC" w14:textId="77777777" w:rsidR="009B36DC" w:rsidRPr="009B36DC" w:rsidRDefault="009B36DC" w:rsidP="009B36DC">
      <w:pPr>
        <w:pStyle w:val="a7"/>
        <w:spacing w:before="0" w:beforeAutospacing="0" w:after="0" w:afterAutospacing="0" w:line="360" w:lineRule="auto"/>
        <w:ind w:left="720"/>
        <w:rPr>
          <w:color w:val="333333"/>
          <w:sz w:val="28"/>
          <w:szCs w:val="28"/>
        </w:rPr>
      </w:pPr>
    </w:p>
    <w:p w14:paraId="6144D8F2" w14:textId="10F9EE43" w:rsidR="00C60092" w:rsidRPr="009B36DC" w:rsidRDefault="00537079" w:rsidP="00537079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CSS-</w:t>
      </w:r>
      <w:proofErr w:type="spellStart"/>
      <w:r w:rsidRPr="009B36DC">
        <w:rPr>
          <w:color w:val="333333"/>
          <w:sz w:val="28"/>
          <w:szCs w:val="28"/>
        </w:rPr>
        <w:t>фреймворки</w:t>
      </w:r>
      <w:proofErr w:type="spellEnd"/>
      <w:r w:rsidRPr="009B36DC">
        <w:rPr>
          <w:color w:val="333333"/>
          <w:sz w:val="28"/>
          <w:szCs w:val="28"/>
        </w:rPr>
        <w:t xml:space="preserve"> отлич</w:t>
      </w:r>
      <w:r w:rsidR="00BC240F">
        <w:rPr>
          <w:color w:val="333333"/>
          <w:sz w:val="28"/>
          <w:szCs w:val="28"/>
        </w:rPr>
        <w:t>аются по объему функциональности</w:t>
      </w:r>
      <w:r w:rsidRPr="009B36DC">
        <w:rPr>
          <w:color w:val="333333"/>
          <w:sz w:val="28"/>
          <w:szCs w:val="28"/>
        </w:rPr>
        <w:t xml:space="preserve"> и часто классифицируются по этому признаку как полнофункциональные и легкие, имеющие </w:t>
      </w:r>
      <w:r w:rsidR="00BC240F">
        <w:rPr>
          <w:color w:val="333333"/>
          <w:sz w:val="28"/>
          <w:szCs w:val="28"/>
        </w:rPr>
        <w:t>только специализированные инструменты</w:t>
      </w:r>
      <w:r w:rsidRPr="009B36DC">
        <w:rPr>
          <w:color w:val="333333"/>
          <w:sz w:val="28"/>
          <w:szCs w:val="28"/>
        </w:rPr>
        <w:t>.</w:t>
      </w:r>
    </w:p>
    <w:p w14:paraId="47C84FDB" w14:textId="3104AA52" w:rsidR="00AB7831" w:rsidRDefault="00537079" w:rsidP="009B36DC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 w:rsidRPr="009B36DC">
        <w:rPr>
          <w:color w:val="333333"/>
          <w:sz w:val="28"/>
          <w:szCs w:val="28"/>
        </w:rPr>
        <w:t>CSS-</w:t>
      </w:r>
      <w:proofErr w:type="spellStart"/>
      <w:r w:rsidRPr="009B36DC">
        <w:rPr>
          <w:color w:val="333333"/>
          <w:sz w:val="28"/>
          <w:szCs w:val="28"/>
        </w:rPr>
        <w:t>фреймворков</w:t>
      </w:r>
      <w:proofErr w:type="spellEnd"/>
      <w:r w:rsidRPr="009B36DC">
        <w:rPr>
          <w:color w:val="333333"/>
          <w:sz w:val="28"/>
          <w:szCs w:val="28"/>
        </w:rPr>
        <w:t xml:space="preserve"> </w:t>
      </w:r>
      <w:r w:rsidR="009B36DC" w:rsidRPr="009B36DC">
        <w:rPr>
          <w:color w:val="333333"/>
          <w:sz w:val="28"/>
          <w:szCs w:val="28"/>
        </w:rPr>
        <w:t xml:space="preserve">также используют разные подходы к обеспечению </w:t>
      </w:r>
      <w:proofErr w:type="spellStart"/>
      <w:r w:rsidR="009B36DC" w:rsidRPr="009B36DC">
        <w:rPr>
          <w:color w:val="333333"/>
          <w:sz w:val="28"/>
          <w:szCs w:val="28"/>
        </w:rPr>
        <w:t>кроссбраузерности</w:t>
      </w:r>
      <w:proofErr w:type="spellEnd"/>
      <w:r w:rsidR="009B36DC" w:rsidRPr="009B36DC">
        <w:rPr>
          <w:color w:val="333333"/>
          <w:sz w:val="28"/>
          <w:szCs w:val="28"/>
        </w:rPr>
        <w:t xml:space="preserve"> применяя либо сброс стилей - </w:t>
      </w:r>
      <w:hyperlink r:id="rId32" w:history="1">
        <w:r w:rsidR="009B36DC" w:rsidRPr="009B36DC">
          <w:rPr>
            <w:color w:val="333333"/>
            <w:sz w:val="28"/>
            <w:szCs w:val="28"/>
          </w:rPr>
          <w:t>reset.css</w:t>
        </w:r>
      </w:hyperlink>
      <w:r w:rsidR="009B36DC" w:rsidRPr="009B36DC">
        <w:rPr>
          <w:color w:val="333333"/>
          <w:sz w:val="28"/>
          <w:szCs w:val="28"/>
        </w:rPr>
        <w:t xml:space="preserve"> или нормализацию </w:t>
      </w:r>
      <w:hyperlink r:id="rId33" w:history="1">
        <w:r w:rsidR="009B36DC" w:rsidRPr="009B36DC">
          <w:rPr>
            <w:color w:val="333333"/>
            <w:sz w:val="28"/>
            <w:szCs w:val="28"/>
          </w:rPr>
          <w:t>Normalize.css</w:t>
        </w:r>
      </w:hyperlink>
      <w:r w:rsidR="007F44B4">
        <w:rPr>
          <w:color w:val="333333"/>
          <w:sz w:val="28"/>
          <w:szCs w:val="28"/>
        </w:rPr>
        <w:t>.</w:t>
      </w:r>
    </w:p>
    <w:p w14:paraId="353AC1E3" w14:textId="5F3649EB" w:rsidR="007F44B4" w:rsidRPr="00E65161" w:rsidRDefault="007F44B4" w:rsidP="009B36DC">
      <w:pPr>
        <w:pStyle w:val="a7"/>
        <w:spacing w:before="0" w:beforeAutospacing="0" w:after="0" w:afterAutospacing="0" w:line="360" w:lineRule="auto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Существует большое разнообразие </w:t>
      </w:r>
      <w:proofErr w:type="spellStart"/>
      <w:r w:rsidRPr="00E65161">
        <w:rPr>
          <w:color w:val="333333"/>
          <w:sz w:val="28"/>
          <w:szCs w:val="28"/>
        </w:rPr>
        <w:t>css</w:t>
      </w:r>
      <w:r w:rsidRPr="007F44B4">
        <w:rPr>
          <w:color w:val="333333"/>
          <w:sz w:val="28"/>
          <w:szCs w:val="28"/>
        </w:rPr>
        <w:t>-</w:t>
      </w:r>
      <w:r>
        <w:rPr>
          <w:color w:val="333333"/>
          <w:sz w:val="28"/>
          <w:szCs w:val="28"/>
        </w:rPr>
        <w:t>фрэймворков</w:t>
      </w:r>
      <w:proofErr w:type="spellEnd"/>
      <w:r>
        <w:rPr>
          <w:color w:val="333333"/>
          <w:sz w:val="28"/>
          <w:szCs w:val="28"/>
        </w:rPr>
        <w:t>, наиболее популярным</w:t>
      </w:r>
      <w:r w:rsidR="00BC240F">
        <w:rPr>
          <w:color w:val="333333"/>
          <w:sz w:val="28"/>
          <w:szCs w:val="28"/>
        </w:rPr>
        <w:t>и</w:t>
      </w:r>
      <w:r>
        <w:rPr>
          <w:color w:val="333333"/>
          <w:sz w:val="28"/>
          <w:szCs w:val="28"/>
        </w:rPr>
        <w:t xml:space="preserve"> являются </w:t>
      </w:r>
      <w:proofErr w:type="spellStart"/>
      <w:r w:rsidRPr="00E65161">
        <w:rPr>
          <w:color w:val="333333"/>
          <w:sz w:val="28"/>
          <w:szCs w:val="28"/>
        </w:rPr>
        <w:t>Bootstrap</w:t>
      </w:r>
      <w:proofErr w:type="spellEnd"/>
      <w:r>
        <w:rPr>
          <w:color w:val="333333"/>
          <w:sz w:val="28"/>
          <w:szCs w:val="28"/>
        </w:rPr>
        <w:t xml:space="preserve">, </w:t>
      </w:r>
      <w:proofErr w:type="spellStart"/>
      <w:r w:rsidRPr="00E65161">
        <w:rPr>
          <w:color w:val="333333"/>
          <w:sz w:val="28"/>
          <w:szCs w:val="28"/>
        </w:rPr>
        <w:t>Materialize</w:t>
      </w:r>
      <w:proofErr w:type="spellEnd"/>
      <w:r w:rsidRPr="00E65161">
        <w:rPr>
          <w:color w:val="333333"/>
          <w:sz w:val="28"/>
          <w:szCs w:val="28"/>
        </w:rPr>
        <w:t xml:space="preserve"> CSS, </w:t>
      </w:r>
      <w:proofErr w:type="spellStart"/>
      <w:r w:rsidRPr="00E65161">
        <w:rPr>
          <w:color w:val="333333"/>
          <w:sz w:val="28"/>
          <w:szCs w:val="28"/>
        </w:rPr>
        <w:t>Foundation</w:t>
      </w:r>
      <w:proofErr w:type="spellEnd"/>
      <w:r w:rsidRPr="00E65161">
        <w:rPr>
          <w:color w:val="333333"/>
          <w:sz w:val="28"/>
          <w:szCs w:val="28"/>
        </w:rPr>
        <w:t xml:space="preserve"> и ряд других.</w:t>
      </w:r>
    </w:p>
    <w:p w14:paraId="151AC54B" w14:textId="77F9D335" w:rsidR="00C60092" w:rsidRDefault="00C60092" w:rsidP="000F01EB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</w:p>
    <w:p w14:paraId="41218DF1" w14:textId="77777777" w:rsidR="000A0575" w:rsidRDefault="000A0575" w:rsidP="000F01EB">
      <w:pPr>
        <w:pStyle w:val="a7"/>
        <w:shd w:val="clear" w:color="auto" w:fill="FFFFFF"/>
        <w:spacing w:before="0" w:beforeAutospacing="0" w:after="0" w:afterAutospacing="0" w:line="360" w:lineRule="auto"/>
        <w:rPr>
          <w:color w:val="333333"/>
          <w:sz w:val="28"/>
          <w:szCs w:val="28"/>
        </w:rPr>
      </w:pPr>
    </w:p>
    <w:p w14:paraId="2BAF5D4B" w14:textId="019AC929" w:rsidR="00F008E4" w:rsidRPr="00C6528C" w:rsidRDefault="00F008E4" w:rsidP="00F008E4">
      <w:pPr>
        <w:pStyle w:val="a7"/>
        <w:shd w:val="clear" w:color="auto" w:fill="FFFFFF"/>
        <w:spacing w:before="0" w:beforeAutospacing="0" w:after="0" w:afterAutospacing="0" w:line="360" w:lineRule="auto"/>
        <w:rPr>
          <w:i/>
          <w:color w:val="333333"/>
          <w:sz w:val="28"/>
          <w:szCs w:val="28"/>
        </w:rPr>
      </w:pPr>
      <w:r w:rsidRPr="00C6528C">
        <w:rPr>
          <w:i/>
          <w:color w:val="1B1B1B"/>
          <w:sz w:val="28"/>
          <w:szCs w:val="28"/>
        </w:rPr>
        <w:t>CSS препроцессоры</w:t>
      </w:r>
    </w:p>
    <w:p w14:paraId="73339A1C" w14:textId="0A023C72" w:rsidR="00D17BF5" w:rsidRDefault="00C60092" w:rsidP="002F28C0">
      <w:pPr>
        <w:pStyle w:val="a7"/>
        <w:shd w:val="clear" w:color="auto" w:fill="FFFFFF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 w:rsidRPr="002F28C0">
        <w:rPr>
          <w:color w:val="1B1B1B"/>
          <w:sz w:val="28"/>
          <w:szCs w:val="28"/>
        </w:rPr>
        <w:t>CSS препроцессор</w:t>
      </w:r>
      <w:r w:rsidR="00D17BF5">
        <w:rPr>
          <w:color w:val="1B1B1B"/>
          <w:sz w:val="28"/>
          <w:szCs w:val="28"/>
        </w:rPr>
        <w:t>ы</w:t>
      </w:r>
      <w:r w:rsidRPr="002F28C0">
        <w:rPr>
          <w:color w:val="1B1B1B"/>
          <w:sz w:val="28"/>
          <w:szCs w:val="28"/>
        </w:rPr>
        <w:t xml:space="preserve"> - это программ</w:t>
      </w:r>
      <w:r w:rsidR="00D17BF5">
        <w:rPr>
          <w:color w:val="1B1B1B"/>
          <w:sz w:val="28"/>
          <w:szCs w:val="28"/>
        </w:rPr>
        <w:t>ы, котор</w:t>
      </w:r>
      <w:r w:rsidR="002964E8">
        <w:rPr>
          <w:color w:val="1B1B1B"/>
          <w:sz w:val="28"/>
          <w:szCs w:val="28"/>
        </w:rPr>
        <w:t>ые имеют</w:t>
      </w:r>
      <w:r w:rsidR="00D17BF5">
        <w:rPr>
          <w:color w:val="1B1B1B"/>
          <w:sz w:val="28"/>
          <w:szCs w:val="28"/>
        </w:rPr>
        <w:t xml:space="preserve"> собственные синтаксические конструкции расширяющие возможности </w:t>
      </w:r>
      <w:r w:rsidR="00D17BF5">
        <w:rPr>
          <w:color w:val="1B1B1B"/>
          <w:sz w:val="28"/>
          <w:szCs w:val="28"/>
          <w:lang w:val="en-US"/>
        </w:rPr>
        <w:t>CSS</w:t>
      </w:r>
      <w:r w:rsidR="00F008E4">
        <w:rPr>
          <w:color w:val="1B1B1B"/>
          <w:sz w:val="28"/>
          <w:szCs w:val="28"/>
        </w:rPr>
        <w:t xml:space="preserve">, </w:t>
      </w:r>
      <w:r w:rsidR="00BC240F">
        <w:rPr>
          <w:color w:val="1B1B1B"/>
          <w:sz w:val="28"/>
          <w:szCs w:val="28"/>
        </w:rPr>
        <w:t>улучшающие</w:t>
      </w:r>
      <w:r w:rsidR="00F008E4">
        <w:rPr>
          <w:color w:val="1B1B1B"/>
          <w:sz w:val="28"/>
          <w:szCs w:val="28"/>
        </w:rPr>
        <w:t xml:space="preserve"> чистоту кода и </w:t>
      </w:r>
      <w:r w:rsidR="00BC240F">
        <w:rPr>
          <w:color w:val="1B1B1B"/>
          <w:sz w:val="28"/>
          <w:szCs w:val="28"/>
        </w:rPr>
        <w:t>уменьшающие</w:t>
      </w:r>
      <w:r w:rsidR="00F008E4">
        <w:rPr>
          <w:color w:val="1B1B1B"/>
          <w:sz w:val="28"/>
          <w:szCs w:val="28"/>
        </w:rPr>
        <w:t xml:space="preserve"> его дублирование</w:t>
      </w:r>
      <w:r w:rsidR="00D17BF5" w:rsidRPr="00D17BF5">
        <w:rPr>
          <w:color w:val="1B1B1B"/>
          <w:sz w:val="28"/>
          <w:szCs w:val="28"/>
        </w:rPr>
        <w:t>.</w:t>
      </w:r>
    </w:p>
    <w:p w14:paraId="62979781" w14:textId="6EF28871" w:rsidR="00C60092" w:rsidRDefault="00D17BF5" w:rsidP="002964E8">
      <w:pPr>
        <w:pStyle w:val="a7"/>
        <w:shd w:val="clear" w:color="auto" w:fill="FFFFFF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>
        <w:rPr>
          <w:color w:val="1B1B1B"/>
          <w:sz w:val="28"/>
          <w:szCs w:val="28"/>
        </w:rPr>
        <w:t xml:space="preserve">Препроцессоры позволяют </w:t>
      </w:r>
      <w:r w:rsidR="002964E8">
        <w:rPr>
          <w:color w:val="1B1B1B"/>
          <w:sz w:val="28"/>
          <w:szCs w:val="28"/>
        </w:rPr>
        <w:t xml:space="preserve">при стилизации </w:t>
      </w:r>
      <w:r w:rsidR="002964E8">
        <w:rPr>
          <w:color w:val="1B1B1B"/>
          <w:sz w:val="28"/>
          <w:szCs w:val="28"/>
          <w:lang w:val="en-US"/>
        </w:rPr>
        <w:t>html</w:t>
      </w:r>
      <w:r w:rsidR="002964E8" w:rsidRPr="002964E8">
        <w:rPr>
          <w:color w:val="1B1B1B"/>
          <w:sz w:val="28"/>
          <w:szCs w:val="28"/>
        </w:rPr>
        <w:t>-</w:t>
      </w:r>
      <w:r w:rsidR="002964E8">
        <w:rPr>
          <w:color w:val="1B1B1B"/>
          <w:sz w:val="28"/>
          <w:szCs w:val="28"/>
        </w:rPr>
        <w:t xml:space="preserve">страниц </w:t>
      </w:r>
      <w:r>
        <w:rPr>
          <w:color w:val="1B1B1B"/>
          <w:sz w:val="28"/>
          <w:szCs w:val="28"/>
        </w:rPr>
        <w:t xml:space="preserve">использовать методы и </w:t>
      </w:r>
      <w:r w:rsidR="002964E8">
        <w:rPr>
          <w:color w:val="1B1B1B"/>
          <w:sz w:val="28"/>
          <w:szCs w:val="28"/>
        </w:rPr>
        <w:t>конструкции</w:t>
      </w:r>
      <w:r w:rsidR="002964E8" w:rsidRPr="002964E8">
        <w:rPr>
          <w:color w:val="1B1B1B"/>
          <w:sz w:val="28"/>
          <w:szCs w:val="28"/>
        </w:rPr>
        <w:t xml:space="preserve"> </w:t>
      </w:r>
      <w:r w:rsidR="002964E8">
        <w:rPr>
          <w:color w:val="1B1B1B"/>
          <w:sz w:val="28"/>
          <w:szCs w:val="28"/>
        </w:rPr>
        <w:t>характерные языкам программирования такие как:</w:t>
      </w:r>
      <w:r>
        <w:rPr>
          <w:color w:val="1B1B1B"/>
          <w:sz w:val="28"/>
          <w:szCs w:val="28"/>
        </w:rPr>
        <w:t xml:space="preserve"> </w:t>
      </w:r>
      <w:r w:rsidR="002964E8">
        <w:rPr>
          <w:color w:val="1B1B1B"/>
          <w:sz w:val="28"/>
          <w:szCs w:val="28"/>
        </w:rPr>
        <w:t>вложенность, наследование, переменные, циклы, примеси и другие.</w:t>
      </w:r>
    </w:p>
    <w:p w14:paraId="69694053" w14:textId="32BDFE42" w:rsidR="0027671F" w:rsidRDefault="0027671F" w:rsidP="002964E8">
      <w:pPr>
        <w:pStyle w:val="a7"/>
        <w:shd w:val="clear" w:color="auto" w:fill="FFFFFF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>
        <w:rPr>
          <w:color w:val="1B1B1B"/>
          <w:sz w:val="28"/>
          <w:szCs w:val="28"/>
        </w:rPr>
        <w:t xml:space="preserve">Код написанный на препроцессорах схож с кодом </w:t>
      </w:r>
      <w:r>
        <w:rPr>
          <w:color w:val="1B1B1B"/>
          <w:sz w:val="28"/>
          <w:szCs w:val="28"/>
          <w:lang w:val="en-US"/>
        </w:rPr>
        <w:t>CSS</w:t>
      </w:r>
      <w:r>
        <w:rPr>
          <w:color w:val="1B1B1B"/>
          <w:sz w:val="28"/>
          <w:szCs w:val="28"/>
        </w:rPr>
        <w:t xml:space="preserve">, но на для использования в браузере его необходимо преобразовать в чистый </w:t>
      </w:r>
      <w:r>
        <w:rPr>
          <w:color w:val="1B1B1B"/>
          <w:sz w:val="28"/>
          <w:szCs w:val="28"/>
          <w:lang w:val="en-US"/>
        </w:rPr>
        <w:t>CSS</w:t>
      </w:r>
      <w:r w:rsidRPr="0027671F">
        <w:rPr>
          <w:color w:val="1B1B1B"/>
          <w:sz w:val="28"/>
          <w:szCs w:val="28"/>
        </w:rPr>
        <w:t xml:space="preserve"> </w:t>
      </w:r>
      <w:r>
        <w:rPr>
          <w:color w:val="1B1B1B"/>
          <w:sz w:val="28"/>
          <w:szCs w:val="28"/>
        </w:rPr>
        <w:t>с помощью компилятора</w:t>
      </w:r>
      <w:r w:rsidRPr="0027671F">
        <w:rPr>
          <w:color w:val="1B1B1B"/>
          <w:sz w:val="28"/>
          <w:szCs w:val="28"/>
        </w:rPr>
        <w:t>.</w:t>
      </w:r>
    </w:p>
    <w:p w14:paraId="696D3190" w14:textId="717C7AF7" w:rsidR="0027671F" w:rsidRDefault="0027671F" w:rsidP="002964E8">
      <w:pPr>
        <w:pStyle w:val="a7"/>
        <w:shd w:val="clear" w:color="auto" w:fill="FFFFFF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4DC939" wp14:editId="2C547B62">
            <wp:extent cx="5733415" cy="19507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AC01" w14:textId="464F7F7B" w:rsidR="00C60092" w:rsidRPr="002964E8" w:rsidRDefault="002964E8" w:rsidP="00F008E4">
      <w:pPr>
        <w:pStyle w:val="a7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 w:rsidRPr="002964E8">
        <w:rPr>
          <w:color w:val="1B1B1B"/>
          <w:sz w:val="28"/>
          <w:szCs w:val="28"/>
        </w:rPr>
        <w:t xml:space="preserve">Наиболее широко используемые </w:t>
      </w:r>
      <w:r w:rsidR="00C60092" w:rsidRPr="002964E8">
        <w:rPr>
          <w:color w:val="1B1B1B"/>
          <w:sz w:val="28"/>
          <w:szCs w:val="28"/>
        </w:rPr>
        <w:t xml:space="preserve">CSS </w:t>
      </w:r>
      <w:r w:rsidR="00F008E4" w:rsidRPr="002964E8">
        <w:rPr>
          <w:color w:val="1B1B1B"/>
          <w:sz w:val="28"/>
          <w:szCs w:val="28"/>
        </w:rPr>
        <w:t>препроцессоров</w:t>
      </w:r>
      <w:r w:rsidR="00C60092" w:rsidRPr="002964E8">
        <w:rPr>
          <w:color w:val="1B1B1B"/>
          <w:sz w:val="28"/>
          <w:szCs w:val="28"/>
        </w:rPr>
        <w:t>:</w:t>
      </w:r>
    </w:p>
    <w:p w14:paraId="7E0886B0" w14:textId="66941AE2" w:rsidR="00C60092" w:rsidRPr="002964E8" w:rsidRDefault="005A06B2" w:rsidP="00AB5AAB">
      <w:pPr>
        <w:numPr>
          <w:ilvl w:val="0"/>
          <w:numId w:val="9"/>
        </w:numPr>
        <w:spacing w:after="0" w:line="360" w:lineRule="auto"/>
        <w:jc w:val="left"/>
        <w:rPr>
          <w:rFonts w:ascii="Times New Roman" w:eastAsia="Times New Roman" w:hAnsi="Times New Roman" w:cs="Times New Roman"/>
          <w:color w:val="1B1B1B"/>
          <w:sz w:val="28"/>
          <w:szCs w:val="28"/>
          <w:lang w:val="ru-RU"/>
        </w:rPr>
      </w:pPr>
      <w:hyperlink r:id="rId35" w:tgtFrame="_blank" w:history="1">
        <w:r w:rsidR="00C60092" w:rsidRPr="002964E8">
          <w:rPr>
            <w:rFonts w:ascii="Times New Roman" w:eastAsia="Times New Roman" w:hAnsi="Times New Roman" w:cs="Times New Roman"/>
            <w:color w:val="1B1B1B"/>
            <w:sz w:val="28"/>
            <w:szCs w:val="28"/>
            <w:lang w:val="ru-RU"/>
          </w:rPr>
          <w:t>SASS</w:t>
        </w:r>
      </w:hyperlink>
      <w:r w:rsidR="00D17BF5" w:rsidRPr="002964E8">
        <w:rPr>
          <w:rFonts w:ascii="Times New Roman" w:eastAsia="Times New Roman" w:hAnsi="Times New Roman" w:cs="Times New Roman"/>
          <w:color w:val="1B1B1B"/>
          <w:sz w:val="28"/>
          <w:szCs w:val="28"/>
          <w:lang w:val="ru-RU"/>
        </w:rPr>
        <w:t xml:space="preserve"> </w:t>
      </w:r>
    </w:p>
    <w:p w14:paraId="28241675" w14:textId="77777777" w:rsidR="00C60092" w:rsidRPr="002964E8" w:rsidRDefault="005A06B2" w:rsidP="00AB5AAB">
      <w:pPr>
        <w:numPr>
          <w:ilvl w:val="0"/>
          <w:numId w:val="9"/>
        </w:numPr>
        <w:spacing w:after="0" w:line="360" w:lineRule="auto"/>
        <w:jc w:val="left"/>
        <w:rPr>
          <w:rFonts w:ascii="Times New Roman" w:eastAsia="Times New Roman" w:hAnsi="Times New Roman" w:cs="Times New Roman"/>
          <w:color w:val="1B1B1B"/>
          <w:sz w:val="28"/>
          <w:szCs w:val="28"/>
          <w:lang w:val="ru-RU"/>
        </w:rPr>
      </w:pPr>
      <w:hyperlink r:id="rId36" w:tgtFrame="_blank" w:history="1">
        <w:r w:rsidR="00C60092" w:rsidRPr="002964E8">
          <w:rPr>
            <w:rFonts w:ascii="Times New Roman" w:eastAsia="Times New Roman" w:hAnsi="Times New Roman" w:cs="Times New Roman"/>
            <w:color w:val="1B1B1B"/>
            <w:sz w:val="28"/>
            <w:szCs w:val="28"/>
            <w:lang w:val="ru-RU"/>
          </w:rPr>
          <w:t>LESS</w:t>
        </w:r>
      </w:hyperlink>
    </w:p>
    <w:p w14:paraId="0B7E5E8C" w14:textId="77777777" w:rsidR="00C60092" w:rsidRPr="002964E8" w:rsidRDefault="005A06B2" w:rsidP="00AB5AAB">
      <w:pPr>
        <w:numPr>
          <w:ilvl w:val="0"/>
          <w:numId w:val="9"/>
        </w:numPr>
        <w:spacing w:after="0" w:line="360" w:lineRule="auto"/>
        <w:jc w:val="left"/>
        <w:rPr>
          <w:rFonts w:ascii="Times New Roman" w:eastAsia="Times New Roman" w:hAnsi="Times New Roman" w:cs="Times New Roman"/>
          <w:color w:val="1B1B1B"/>
          <w:sz w:val="28"/>
          <w:szCs w:val="28"/>
          <w:lang w:val="ru-RU"/>
        </w:rPr>
      </w:pPr>
      <w:hyperlink r:id="rId37" w:tgtFrame="_blank" w:history="1">
        <w:proofErr w:type="spellStart"/>
        <w:r w:rsidR="00C60092" w:rsidRPr="002964E8">
          <w:rPr>
            <w:rFonts w:ascii="Times New Roman" w:eastAsia="Times New Roman" w:hAnsi="Times New Roman" w:cs="Times New Roman"/>
            <w:color w:val="1B1B1B"/>
            <w:sz w:val="28"/>
            <w:szCs w:val="28"/>
            <w:lang w:val="ru-RU"/>
          </w:rPr>
          <w:t>Stylus</w:t>
        </w:r>
        <w:proofErr w:type="spellEnd"/>
      </w:hyperlink>
    </w:p>
    <w:p w14:paraId="09FDE4BF" w14:textId="77777777" w:rsidR="00C60092" w:rsidRPr="002964E8" w:rsidRDefault="005A06B2" w:rsidP="00AB5AAB">
      <w:pPr>
        <w:numPr>
          <w:ilvl w:val="0"/>
          <w:numId w:val="9"/>
        </w:numPr>
        <w:spacing w:after="0" w:line="360" w:lineRule="auto"/>
        <w:jc w:val="left"/>
        <w:rPr>
          <w:rFonts w:ascii="Times New Roman" w:eastAsia="Times New Roman" w:hAnsi="Times New Roman" w:cs="Times New Roman"/>
          <w:color w:val="1B1B1B"/>
          <w:sz w:val="28"/>
          <w:szCs w:val="28"/>
          <w:lang w:val="ru-RU"/>
        </w:rPr>
      </w:pPr>
      <w:hyperlink r:id="rId38" w:tgtFrame="_blank" w:history="1">
        <w:proofErr w:type="spellStart"/>
        <w:r w:rsidR="00C60092" w:rsidRPr="002964E8">
          <w:rPr>
            <w:rFonts w:ascii="Times New Roman" w:eastAsia="Times New Roman" w:hAnsi="Times New Roman" w:cs="Times New Roman"/>
            <w:color w:val="1B1B1B"/>
            <w:sz w:val="28"/>
            <w:szCs w:val="28"/>
            <w:lang w:val="ru-RU"/>
          </w:rPr>
          <w:t>PostCSS</w:t>
        </w:r>
        <w:proofErr w:type="spellEnd"/>
      </w:hyperlink>
    </w:p>
    <w:p w14:paraId="3143FB2F" w14:textId="1BDD7F9E" w:rsidR="00C60092" w:rsidRPr="00F008E4" w:rsidRDefault="00D17BF5" w:rsidP="00F008E4">
      <w:pPr>
        <w:pStyle w:val="a7"/>
        <w:shd w:val="clear" w:color="auto" w:fill="FFFFFF"/>
        <w:spacing w:before="0" w:beforeAutospacing="0" w:after="0" w:afterAutospacing="0" w:line="360" w:lineRule="auto"/>
        <w:rPr>
          <w:color w:val="1B1B1B"/>
          <w:sz w:val="28"/>
          <w:szCs w:val="28"/>
        </w:rPr>
      </w:pPr>
      <w:r w:rsidRPr="00F008E4">
        <w:rPr>
          <w:color w:val="1B1B1B"/>
          <w:sz w:val="28"/>
          <w:szCs w:val="28"/>
        </w:rPr>
        <w:t>Выбор препроцессора</w:t>
      </w:r>
      <w:r w:rsidR="0027671F" w:rsidRPr="00F008E4">
        <w:rPr>
          <w:color w:val="1B1B1B"/>
          <w:sz w:val="28"/>
          <w:szCs w:val="28"/>
        </w:rPr>
        <w:t xml:space="preserve"> определятся особенностями конкретного</w:t>
      </w:r>
      <w:r w:rsidRPr="00F008E4">
        <w:rPr>
          <w:color w:val="1B1B1B"/>
          <w:sz w:val="28"/>
          <w:szCs w:val="28"/>
        </w:rPr>
        <w:t xml:space="preserve"> </w:t>
      </w:r>
      <w:r w:rsidR="0027671F" w:rsidRPr="00F008E4">
        <w:rPr>
          <w:color w:val="1B1B1B"/>
          <w:sz w:val="28"/>
          <w:szCs w:val="28"/>
        </w:rPr>
        <w:t>проекта, личными предпочтениях</w:t>
      </w:r>
      <w:r w:rsidRPr="00F008E4">
        <w:rPr>
          <w:color w:val="1B1B1B"/>
          <w:sz w:val="28"/>
          <w:szCs w:val="28"/>
        </w:rPr>
        <w:t>, а</w:t>
      </w:r>
      <w:r w:rsidR="0027671F" w:rsidRPr="00F008E4">
        <w:rPr>
          <w:color w:val="1B1B1B"/>
          <w:sz w:val="28"/>
          <w:szCs w:val="28"/>
        </w:rPr>
        <w:t xml:space="preserve"> </w:t>
      </w:r>
      <w:r w:rsidR="00F008E4">
        <w:rPr>
          <w:color w:val="1B1B1B"/>
          <w:sz w:val="28"/>
          <w:szCs w:val="28"/>
        </w:rPr>
        <w:t>также зависит от требований</w:t>
      </w:r>
      <w:r w:rsidR="00F008E4" w:rsidRPr="00F008E4">
        <w:rPr>
          <w:color w:val="1B1B1B"/>
          <w:sz w:val="28"/>
          <w:szCs w:val="28"/>
        </w:rPr>
        <w:t xml:space="preserve"> по интеграции с </w:t>
      </w:r>
      <w:r w:rsidR="00BD59AD" w:rsidRPr="00F008E4">
        <w:rPr>
          <w:color w:val="1B1B1B"/>
          <w:sz w:val="28"/>
          <w:szCs w:val="28"/>
        </w:rPr>
        <w:t>другими программ</w:t>
      </w:r>
      <w:r w:rsidR="00BD59AD">
        <w:rPr>
          <w:color w:val="1B1B1B"/>
          <w:sz w:val="28"/>
          <w:szCs w:val="28"/>
        </w:rPr>
        <w:t>ными средствами,</w:t>
      </w:r>
      <w:r w:rsidR="00F008E4" w:rsidRPr="00F008E4">
        <w:rPr>
          <w:color w:val="1B1B1B"/>
          <w:sz w:val="28"/>
          <w:szCs w:val="28"/>
        </w:rPr>
        <w:t xml:space="preserve"> задейств</w:t>
      </w:r>
      <w:r w:rsidR="00F008E4">
        <w:rPr>
          <w:color w:val="1B1B1B"/>
          <w:sz w:val="28"/>
          <w:szCs w:val="28"/>
        </w:rPr>
        <w:t xml:space="preserve">ованными в </w:t>
      </w:r>
      <w:r w:rsidR="00F008E4" w:rsidRPr="00F008E4">
        <w:rPr>
          <w:color w:val="1B1B1B"/>
          <w:sz w:val="28"/>
          <w:szCs w:val="28"/>
        </w:rPr>
        <w:t>проекте.</w:t>
      </w:r>
    </w:p>
    <w:p w14:paraId="5972915F" w14:textId="1B7594BC" w:rsidR="00873F2B" w:rsidRDefault="00873F2B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08D7BCF4" w14:textId="57788926" w:rsidR="00BD59AD" w:rsidRDefault="00BD59AD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7B943D8A" w14:textId="7075A116" w:rsidR="00FB1C72" w:rsidRPr="00C6528C" w:rsidRDefault="005B6B51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i/>
          <w:color w:val="000000"/>
          <w:sz w:val="28"/>
          <w:szCs w:val="28"/>
        </w:rPr>
      </w:pPr>
      <w:r w:rsidRPr="00C6528C">
        <w:rPr>
          <w:i/>
          <w:color w:val="000000"/>
          <w:sz w:val="28"/>
          <w:szCs w:val="28"/>
          <w:lang w:val="en-US"/>
        </w:rPr>
        <w:t>JavaScript</w:t>
      </w:r>
      <w:r w:rsidRPr="00C6528C">
        <w:rPr>
          <w:i/>
          <w:color w:val="000000"/>
          <w:sz w:val="28"/>
          <w:szCs w:val="28"/>
        </w:rPr>
        <w:t xml:space="preserve"> </w:t>
      </w:r>
      <w:proofErr w:type="spellStart"/>
      <w:r w:rsidRPr="00C6528C">
        <w:rPr>
          <w:i/>
          <w:color w:val="000000"/>
          <w:sz w:val="28"/>
          <w:szCs w:val="28"/>
        </w:rPr>
        <w:t>фреймворки</w:t>
      </w:r>
      <w:proofErr w:type="spellEnd"/>
      <w:r w:rsidRPr="00C6528C">
        <w:rPr>
          <w:i/>
          <w:color w:val="000000"/>
          <w:sz w:val="28"/>
          <w:szCs w:val="28"/>
        </w:rPr>
        <w:t xml:space="preserve"> и библиотеки</w:t>
      </w:r>
    </w:p>
    <w:p w14:paraId="792223A1" w14:textId="54201737" w:rsidR="005B6B51" w:rsidRPr="006F55EC" w:rsidRDefault="00A13AE3" w:rsidP="00A13AE3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Фреймворки и библиотеки </w:t>
      </w:r>
      <w:r w:rsidRPr="006F55EC">
        <w:rPr>
          <w:color w:val="000000"/>
          <w:sz w:val="28"/>
          <w:szCs w:val="28"/>
          <w:lang w:val="en-US"/>
        </w:rPr>
        <w:t>JavaScript</w:t>
      </w:r>
      <w:r w:rsidRPr="006F55EC">
        <w:rPr>
          <w:color w:val="000000"/>
          <w:sz w:val="28"/>
          <w:szCs w:val="28"/>
        </w:rPr>
        <w:t xml:space="preserve"> позволяют сделать процесс разработки веб-приложен</w:t>
      </w:r>
      <w:r w:rsidR="006F55EC" w:rsidRPr="006F55EC">
        <w:rPr>
          <w:color w:val="000000"/>
          <w:sz w:val="28"/>
          <w:szCs w:val="28"/>
        </w:rPr>
        <w:t>ий более быстрым и эффективным.</w:t>
      </w:r>
      <w:r w:rsidR="00981D51">
        <w:rPr>
          <w:color w:val="000000"/>
          <w:sz w:val="28"/>
          <w:szCs w:val="28"/>
        </w:rPr>
        <w:t xml:space="preserve"> Они обладают </w:t>
      </w:r>
      <w:r w:rsidR="00662021">
        <w:rPr>
          <w:color w:val="000000"/>
          <w:sz w:val="28"/>
          <w:szCs w:val="28"/>
        </w:rPr>
        <w:t>широкой</w:t>
      </w:r>
      <w:r w:rsidR="00981D51">
        <w:rPr>
          <w:color w:val="000000"/>
          <w:sz w:val="28"/>
          <w:szCs w:val="28"/>
        </w:rPr>
        <w:t xml:space="preserve"> функциональностью и обеспечивают </w:t>
      </w:r>
      <w:proofErr w:type="spellStart"/>
      <w:r w:rsidR="00981D51">
        <w:rPr>
          <w:color w:val="000000"/>
          <w:sz w:val="28"/>
          <w:szCs w:val="28"/>
        </w:rPr>
        <w:t>фронтенд</w:t>
      </w:r>
      <w:proofErr w:type="spellEnd"/>
      <w:r w:rsidR="00981D51">
        <w:rPr>
          <w:color w:val="000000"/>
          <w:sz w:val="28"/>
          <w:szCs w:val="28"/>
        </w:rPr>
        <w:t xml:space="preserve"> разработчиков универсальными инструментами для решения разнообразных задач:</w:t>
      </w:r>
    </w:p>
    <w:p w14:paraId="4CA0F10F" w14:textId="158F7339" w:rsidR="00A13AE3" w:rsidRPr="00BD59AD" w:rsidRDefault="00A13AE3" w:rsidP="00A13AE3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BD59AD">
        <w:rPr>
          <w:color w:val="000000"/>
          <w:sz w:val="28"/>
          <w:szCs w:val="28"/>
        </w:rPr>
        <w:t>О</w:t>
      </w:r>
      <w:r w:rsidRPr="006F55EC">
        <w:rPr>
          <w:color w:val="000000"/>
          <w:sz w:val="28"/>
          <w:szCs w:val="28"/>
        </w:rPr>
        <w:t>птимизаци</w:t>
      </w:r>
      <w:r w:rsidR="00BD59AD">
        <w:rPr>
          <w:color w:val="000000"/>
          <w:sz w:val="28"/>
          <w:szCs w:val="28"/>
        </w:rPr>
        <w:t>и</w:t>
      </w:r>
      <w:r w:rsidRPr="006F55EC">
        <w:rPr>
          <w:color w:val="000000"/>
          <w:sz w:val="28"/>
          <w:szCs w:val="28"/>
        </w:rPr>
        <w:t xml:space="preserve"> работы с </w:t>
      </w:r>
      <w:r w:rsidRPr="006F55EC">
        <w:rPr>
          <w:color w:val="000000"/>
          <w:sz w:val="28"/>
          <w:szCs w:val="28"/>
          <w:lang w:val="en-US"/>
        </w:rPr>
        <w:t>DOM</w:t>
      </w:r>
    </w:p>
    <w:p w14:paraId="0CB8FBC7" w14:textId="3DF771AF" w:rsidR="00A13AE3" w:rsidRPr="006F55EC" w:rsidRDefault="00A13AE3" w:rsidP="00A13AE3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BD59AD">
        <w:rPr>
          <w:color w:val="000000"/>
          <w:sz w:val="28"/>
          <w:szCs w:val="28"/>
        </w:rPr>
        <w:t xml:space="preserve">Обеспечение </w:t>
      </w:r>
      <w:r w:rsidRPr="006F55EC">
        <w:rPr>
          <w:color w:val="000000"/>
          <w:sz w:val="28"/>
          <w:szCs w:val="28"/>
        </w:rPr>
        <w:t>предсказуемост</w:t>
      </w:r>
      <w:r w:rsidR="00BD59AD">
        <w:rPr>
          <w:color w:val="000000"/>
          <w:sz w:val="28"/>
          <w:szCs w:val="28"/>
        </w:rPr>
        <w:t>и</w:t>
      </w:r>
      <w:r w:rsidRPr="006F55EC">
        <w:rPr>
          <w:color w:val="000000"/>
          <w:sz w:val="28"/>
          <w:szCs w:val="28"/>
        </w:rPr>
        <w:t xml:space="preserve"> и удобств</w:t>
      </w:r>
      <w:r w:rsidR="00BD59AD">
        <w:rPr>
          <w:color w:val="000000"/>
          <w:sz w:val="28"/>
          <w:szCs w:val="28"/>
        </w:rPr>
        <w:t>а</w:t>
      </w:r>
      <w:r w:rsidRPr="006F55EC">
        <w:rPr>
          <w:color w:val="000000"/>
          <w:sz w:val="28"/>
          <w:szCs w:val="28"/>
        </w:rPr>
        <w:t xml:space="preserve"> поддержки приложений</w:t>
      </w:r>
    </w:p>
    <w:p w14:paraId="6E3876C9" w14:textId="41CF4B63" w:rsidR="00FB1C72" w:rsidRPr="006F55EC" w:rsidRDefault="00A13AE3" w:rsidP="00BD59AD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C0590A">
        <w:rPr>
          <w:color w:val="222222"/>
          <w:sz w:val="28"/>
          <w:szCs w:val="28"/>
        </w:rPr>
        <w:t>Облегчение</w:t>
      </w:r>
      <w:r w:rsidR="000B06D3" w:rsidRPr="006F55EC">
        <w:rPr>
          <w:color w:val="222222"/>
          <w:sz w:val="28"/>
          <w:szCs w:val="28"/>
        </w:rPr>
        <w:t xml:space="preserve"> работ</w:t>
      </w:r>
      <w:r w:rsidR="00BD59AD">
        <w:rPr>
          <w:color w:val="222222"/>
          <w:sz w:val="28"/>
          <w:szCs w:val="28"/>
        </w:rPr>
        <w:t>ы</w:t>
      </w:r>
      <w:r w:rsidR="000B06D3" w:rsidRPr="006F55EC">
        <w:rPr>
          <w:color w:val="222222"/>
          <w:sz w:val="28"/>
          <w:szCs w:val="28"/>
        </w:rPr>
        <w:t xml:space="preserve"> программистов </w:t>
      </w:r>
      <w:r w:rsidR="00BD59AD">
        <w:rPr>
          <w:color w:val="222222"/>
          <w:sz w:val="28"/>
          <w:szCs w:val="28"/>
        </w:rPr>
        <w:t xml:space="preserve">по </w:t>
      </w:r>
      <w:r w:rsidR="000B06D3" w:rsidRPr="006F55EC">
        <w:rPr>
          <w:color w:val="222222"/>
          <w:sz w:val="28"/>
          <w:szCs w:val="28"/>
        </w:rPr>
        <w:t>тестировани</w:t>
      </w:r>
      <w:r w:rsidR="00BD59AD">
        <w:rPr>
          <w:color w:val="222222"/>
          <w:sz w:val="28"/>
          <w:szCs w:val="28"/>
        </w:rPr>
        <w:t>ю</w:t>
      </w:r>
      <w:r w:rsidR="000B06D3" w:rsidRPr="006F55EC">
        <w:rPr>
          <w:color w:val="222222"/>
          <w:sz w:val="28"/>
          <w:szCs w:val="28"/>
        </w:rPr>
        <w:t xml:space="preserve">, </w:t>
      </w:r>
      <w:r w:rsidR="00D7476E" w:rsidRPr="006F55EC">
        <w:rPr>
          <w:color w:val="222222"/>
          <w:sz w:val="28"/>
          <w:szCs w:val="28"/>
        </w:rPr>
        <w:t>анализ</w:t>
      </w:r>
      <w:r w:rsidR="00BD59AD">
        <w:rPr>
          <w:color w:val="222222"/>
          <w:sz w:val="28"/>
          <w:szCs w:val="28"/>
        </w:rPr>
        <w:t>у</w:t>
      </w:r>
      <w:r w:rsidR="000B06D3" w:rsidRPr="006F55EC">
        <w:rPr>
          <w:color w:val="222222"/>
          <w:sz w:val="28"/>
          <w:szCs w:val="28"/>
        </w:rPr>
        <w:t xml:space="preserve"> правильности и лаконичности написания кода</w:t>
      </w:r>
      <w:r w:rsidR="00BD59AD">
        <w:rPr>
          <w:color w:val="222222"/>
          <w:sz w:val="28"/>
          <w:szCs w:val="28"/>
        </w:rPr>
        <w:t xml:space="preserve"> благодаря </w:t>
      </w:r>
      <w:r w:rsidR="00BD59AD" w:rsidRPr="006F55EC">
        <w:rPr>
          <w:color w:val="000000"/>
          <w:sz w:val="28"/>
          <w:szCs w:val="28"/>
        </w:rPr>
        <w:t>наличи</w:t>
      </w:r>
      <w:r w:rsidR="00BD59AD">
        <w:rPr>
          <w:color w:val="000000"/>
          <w:sz w:val="28"/>
          <w:szCs w:val="28"/>
        </w:rPr>
        <w:t>ю</w:t>
      </w:r>
      <w:r w:rsidR="00BD59AD" w:rsidRPr="006F55EC">
        <w:rPr>
          <w:color w:val="000000"/>
          <w:sz w:val="28"/>
          <w:szCs w:val="28"/>
        </w:rPr>
        <w:t xml:space="preserve"> </w:t>
      </w:r>
      <w:r w:rsidR="00BD59AD" w:rsidRPr="006F55EC">
        <w:rPr>
          <w:color w:val="222222"/>
          <w:sz w:val="28"/>
          <w:szCs w:val="28"/>
        </w:rPr>
        <w:t xml:space="preserve">экосистемы пользователей, создавших широкий спектр </w:t>
      </w:r>
      <w:r w:rsidR="00BD59AD">
        <w:rPr>
          <w:color w:val="222222"/>
          <w:sz w:val="28"/>
          <w:szCs w:val="28"/>
        </w:rPr>
        <w:t xml:space="preserve">готовых </w:t>
      </w:r>
      <w:r w:rsidR="00BD59AD" w:rsidRPr="006F55EC">
        <w:rPr>
          <w:color w:val="222222"/>
          <w:sz w:val="28"/>
          <w:szCs w:val="28"/>
        </w:rPr>
        <w:t>решений</w:t>
      </w:r>
    </w:p>
    <w:p w14:paraId="35C27CFD" w14:textId="3DC9944E" w:rsidR="000B06D3" w:rsidRPr="006F55EC" w:rsidRDefault="000B06D3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 w:rsidRPr="006F55EC">
        <w:rPr>
          <w:color w:val="222222"/>
          <w:sz w:val="28"/>
          <w:szCs w:val="28"/>
        </w:rPr>
        <w:t xml:space="preserve">- </w:t>
      </w:r>
      <w:r w:rsidR="00BD59AD">
        <w:rPr>
          <w:color w:val="222222"/>
          <w:sz w:val="28"/>
          <w:szCs w:val="28"/>
        </w:rPr>
        <w:t>М</w:t>
      </w:r>
      <w:r w:rsidR="00D7476E" w:rsidRPr="006F55EC">
        <w:rPr>
          <w:color w:val="222222"/>
          <w:sz w:val="28"/>
          <w:szCs w:val="28"/>
        </w:rPr>
        <w:t>ас</w:t>
      </w:r>
      <w:r w:rsidR="00BD59AD">
        <w:rPr>
          <w:color w:val="222222"/>
          <w:sz w:val="28"/>
          <w:szCs w:val="28"/>
        </w:rPr>
        <w:t>штабируемость кода</w:t>
      </w:r>
      <w:r w:rsidR="00D7476E" w:rsidRPr="006F55EC">
        <w:rPr>
          <w:color w:val="222222"/>
          <w:sz w:val="28"/>
          <w:szCs w:val="28"/>
        </w:rPr>
        <w:t xml:space="preserve"> </w:t>
      </w:r>
      <w:r w:rsidR="00BD59AD">
        <w:rPr>
          <w:color w:val="222222"/>
          <w:sz w:val="28"/>
          <w:szCs w:val="28"/>
        </w:rPr>
        <w:t xml:space="preserve">и улучшенное </w:t>
      </w:r>
      <w:r w:rsidR="00D7476E" w:rsidRPr="006F55EC">
        <w:rPr>
          <w:color w:val="222222"/>
          <w:sz w:val="28"/>
          <w:szCs w:val="28"/>
        </w:rPr>
        <w:t>взаимодействие частей приложения друг</w:t>
      </w:r>
      <w:r w:rsidR="00BD59AD">
        <w:rPr>
          <w:color w:val="222222"/>
          <w:sz w:val="28"/>
          <w:szCs w:val="28"/>
        </w:rPr>
        <w:t xml:space="preserve"> с</w:t>
      </w:r>
      <w:r w:rsidR="00D7476E" w:rsidRPr="006F55EC">
        <w:rPr>
          <w:color w:val="222222"/>
          <w:sz w:val="28"/>
          <w:szCs w:val="28"/>
        </w:rPr>
        <w:t xml:space="preserve"> другом</w:t>
      </w:r>
      <w:r w:rsidR="00BD59AD">
        <w:rPr>
          <w:color w:val="222222"/>
          <w:sz w:val="28"/>
          <w:szCs w:val="28"/>
        </w:rPr>
        <w:t xml:space="preserve"> за счет компонентного подхода</w:t>
      </w:r>
    </w:p>
    <w:p w14:paraId="1D0B7211" w14:textId="7448BF5D" w:rsidR="00F2318C" w:rsidRDefault="00D7476E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 w:rsidRPr="006F55EC">
        <w:rPr>
          <w:color w:val="222222"/>
          <w:sz w:val="28"/>
          <w:szCs w:val="28"/>
        </w:rPr>
        <w:t xml:space="preserve">- </w:t>
      </w:r>
      <w:r w:rsidR="00C0590A">
        <w:rPr>
          <w:color w:val="222222"/>
          <w:sz w:val="28"/>
          <w:szCs w:val="28"/>
        </w:rPr>
        <w:t>У</w:t>
      </w:r>
      <w:r w:rsidRPr="006F55EC">
        <w:rPr>
          <w:color w:val="222222"/>
          <w:sz w:val="28"/>
          <w:szCs w:val="28"/>
        </w:rPr>
        <w:t>прощение создания маршрутизации</w:t>
      </w:r>
    </w:p>
    <w:p w14:paraId="55F70378" w14:textId="7E28EB92" w:rsidR="00F2318C" w:rsidRDefault="000876DB" w:rsidP="00B83F6A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Все</w:t>
      </w:r>
      <w:r w:rsidR="00B83F6A" w:rsidRPr="006F55EC">
        <w:rPr>
          <w:color w:val="000000"/>
          <w:sz w:val="28"/>
          <w:szCs w:val="28"/>
        </w:rPr>
        <w:t xml:space="preserve"> эти возможности </w:t>
      </w:r>
      <w:proofErr w:type="spellStart"/>
      <w:r w:rsidR="00B83F6A" w:rsidRPr="006F55EC">
        <w:rPr>
          <w:color w:val="222222"/>
          <w:sz w:val="28"/>
          <w:szCs w:val="28"/>
        </w:rPr>
        <w:t>фреймворков</w:t>
      </w:r>
      <w:proofErr w:type="spellEnd"/>
      <w:r w:rsidR="00B83F6A" w:rsidRPr="006F55EC">
        <w:rPr>
          <w:color w:val="222222"/>
          <w:sz w:val="28"/>
          <w:szCs w:val="28"/>
        </w:rPr>
        <w:t xml:space="preserve"> </w:t>
      </w:r>
      <w:proofErr w:type="spellStart"/>
      <w:r w:rsidR="00B83F6A" w:rsidRPr="006F55EC">
        <w:rPr>
          <w:color w:val="222222"/>
          <w:sz w:val="28"/>
          <w:szCs w:val="28"/>
        </w:rPr>
        <w:t>JavaScript</w:t>
      </w:r>
      <w:proofErr w:type="spellEnd"/>
      <w:r w:rsidR="00B83F6A" w:rsidRPr="006F55EC">
        <w:rPr>
          <w:color w:val="222222"/>
          <w:sz w:val="28"/>
          <w:szCs w:val="28"/>
        </w:rPr>
        <w:t xml:space="preserve"> лежат в основе их популярности. Много современных веб-приложений, включая ряд широко известных веб-сайтов сделаны с использованием </w:t>
      </w:r>
      <w:proofErr w:type="spellStart"/>
      <w:r w:rsidR="00F2318C">
        <w:rPr>
          <w:color w:val="222222"/>
          <w:sz w:val="28"/>
          <w:szCs w:val="28"/>
        </w:rPr>
        <w:t>фрейворков</w:t>
      </w:r>
      <w:proofErr w:type="spellEnd"/>
      <w:r w:rsidR="00B83F6A" w:rsidRPr="006F55EC">
        <w:rPr>
          <w:color w:val="222222"/>
          <w:sz w:val="28"/>
          <w:szCs w:val="28"/>
        </w:rPr>
        <w:t>.</w:t>
      </w:r>
    </w:p>
    <w:p w14:paraId="64845644" w14:textId="564665A4" w:rsidR="00D7476E" w:rsidRPr="006F55EC" w:rsidRDefault="00D7476E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Не смотря на очевидные преимущества </w:t>
      </w:r>
      <w:proofErr w:type="spellStart"/>
      <w:r w:rsidRPr="006F55EC">
        <w:rPr>
          <w:color w:val="000000"/>
          <w:sz w:val="28"/>
          <w:szCs w:val="28"/>
        </w:rPr>
        <w:t>фреймворки</w:t>
      </w:r>
      <w:proofErr w:type="spellEnd"/>
      <w:r w:rsidRPr="006F55EC">
        <w:rPr>
          <w:color w:val="000000"/>
          <w:sz w:val="28"/>
          <w:szCs w:val="28"/>
        </w:rPr>
        <w:t xml:space="preserve"> не являются панацеей для решения любых проблем. </w:t>
      </w:r>
      <w:r w:rsidR="00B83F6A" w:rsidRPr="006F55EC">
        <w:rPr>
          <w:color w:val="000000"/>
          <w:sz w:val="28"/>
          <w:szCs w:val="28"/>
        </w:rPr>
        <w:t>Необходимо оценивать целесообразность их использования в каждой конкретной ситуации учитывая следующие факторы:</w:t>
      </w:r>
    </w:p>
    <w:p w14:paraId="49FEE746" w14:textId="05BA4FAF" w:rsidR="00B83F6A" w:rsidRPr="006F55EC" w:rsidRDefault="00B83F6A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664B1A">
        <w:rPr>
          <w:color w:val="000000"/>
          <w:sz w:val="28"/>
          <w:szCs w:val="28"/>
        </w:rPr>
        <w:t>И</w:t>
      </w:r>
      <w:r w:rsidRPr="006F55EC">
        <w:rPr>
          <w:color w:val="000000"/>
          <w:sz w:val="28"/>
          <w:szCs w:val="28"/>
        </w:rPr>
        <w:t>ндивидуальные требования проекта</w:t>
      </w:r>
    </w:p>
    <w:p w14:paraId="3E5E5FD9" w14:textId="6B48C10F" w:rsidR="00B83F6A" w:rsidRPr="006F55EC" w:rsidRDefault="00B83F6A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664B1A">
        <w:rPr>
          <w:color w:val="000000"/>
          <w:sz w:val="28"/>
          <w:szCs w:val="28"/>
        </w:rPr>
        <w:t>Н</w:t>
      </w:r>
      <w:r w:rsidRPr="006F55EC">
        <w:rPr>
          <w:color w:val="000000"/>
          <w:sz w:val="28"/>
          <w:szCs w:val="28"/>
        </w:rPr>
        <w:t xml:space="preserve">аличие знаний у специалиста и </w:t>
      </w:r>
      <w:r w:rsidR="00664B1A">
        <w:rPr>
          <w:color w:val="000000"/>
          <w:sz w:val="28"/>
          <w:szCs w:val="28"/>
        </w:rPr>
        <w:t xml:space="preserve">понимание </w:t>
      </w:r>
      <w:r w:rsidRPr="006F55EC">
        <w:rPr>
          <w:color w:val="000000"/>
          <w:sz w:val="28"/>
          <w:szCs w:val="28"/>
        </w:rPr>
        <w:t>особенност</w:t>
      </w:r>
      <w:r w:rsidR="00664B1A">
        <w:rPr>
          <w:color w:val="000000"/>
          <w:sz w:val="28"/>
          <w:szCs w:val="28"/>
        </w:rPr>
        <w:t>ей</w:t>
      </w:r>
      <w:r w:rsidRPr="006F55EC">
        <w:rPr>
          <w:color w:val="000000"/>
          <w:sz w:val="28"/>
          <w:szCs w:val="28"/>
        </w:rPr>
        <w:t xml:space="preserve"> работы </w:t>
      </w:r>
      <w:proofErr w:type="spellStart"/>
      <w:r w:rsidRPr="006F55EC">
        <w:rPr>
          <w:color w:val="000000"/>
          <w:sz w:val="28"/>
          <w:szCs w:val="28"/>
        </w:rPr>
        <w:t>фреймворка</w:t>
      </w:r>
      <w:proofErr w:type="spellEnd"/>
    </w:p>
    <w:p w14:paraId="20D59DBE" w14:textId="7C57256A" w:rsidR="00B83F6A" w:rsidRPr="006F55EC" w:rsidRDefault="00B83F6A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664B1A">
        <w:rPr>
          <w:color w:val="000000"/>
          <w:sz w:val="28"/>
          <w:szCs w:val="28"/>
        </w:rPr>
        <w:t>Г</w:t>
      </w:r>
      <w:r w:rsidRPr="006F55EC">
        <w:rPr>
          <w:color w:val="000000"/>
          <w:sz w:val="28"/>
          <w:szCs w:val="28"/>
        </w:rPr>
        <w:t xml:space="preserve">отовность и способность всей команды разработчиков работать с определенным </w:t>
      </w:r>
      <w:proofErr w:type="spellStart"/>
      <w:r w:rsidRPr="006F55EC">
        <w:rPr>
          <w:color w:val="000000"/>
          <w:sz w:val="28"/>
          <w:szCs w:val="28"/>
        </w:rPr>
        <w:t>фрейм</w:t>
      </w:r>
      <w:r w:rsidR="00664B1A">
        <w:rPr>
          <w:color w:val="000000"/>
          <w:sz w:val="28"/>
          <w:szCs w:val="28"/>
        </w:rPr>
        <w:t>в</w:t>
      </w:r>
      <w:r w:rsidRPr="006F55EC">
        <w:rPr>
          <w:color w:val="000000"/>
          <w:sz w:val="28"/>
          <w:szCs w:val="28"/>
        </w:rPr>
        <w:t>орком</w:t>
      </w:r>
      <w:proofErr w:type="spellEnd"/>
    </w:p>
    <w:p w14:paraId="0CF77831" w14:textId="4CC78347" w:rsidR="00B83F6A" w:rsidRPr="006F55EC" w:rsidRDefault="00B83F6A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6F55EC">
        <w:rPr>
          <w:color w:val="000000"/>
          <w:sz w:val="28"/>
          <w:szCs w:val="28"/>
        </w:rPr>
        <w:t xml:space="preserve">- </w:t>
      </w:r>
      <w:r w:rsidR="00664B1A">
        <w:rPr>
          <w:color w:val="000000"/>
          <w:sz w:val="28"/>
          <w:szCs w:val="28"/>
        </w:rPr>
        <w:t>Р</w:t>
      </w:r>
      <w:r w:rsidRPr="006F55EC">
        <w:rPr>
          <w:color w:val="000000"/>
          <w:sz w:val="28"/>
          <w:szCs w:val="28"/>
        </w:rPr>
        <w:t>ациональность использования в простых проектах с небольшим объемом интерактивности</w:t>
      </w:r>
    </w:p>
    <w:p w14:paraId="6FCAB6C4" w14:textId="1D04293D" w:rsidR="00B83F6A" w:rsidRPr="006F55EC" w:rsidRDefault="000667EF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Фреймворки начали активно </w:t>
      </w:r>
      <w:proofErr w:type="gramStart"/>
      <w:r>
        <w:rPr>
          <w:color w:val="000000"/>
          <w:sz w:val="28"/>
          <w:szCs w:val="28"/>
        </w:rPr>
        <w:t>развиваться</w:t>
      </w:r>
      <w:proofErr w:type="gramEnd"/>
      <w:r>
        <w:rPr>
          <w:color w:val="000000"/>
          <w:sz w:val="28"/>
          <w:szCs w:val="28"/>
        </w:rPr>
        <w:t xml:space="preserve"> начиная с 2010 год конкурируя друг с другом за популярность среди разработчиков. </w:t>
      </w:r>
      <w:r w:rsidR="007F6F29" w:rsidRPr="006F55EC">
        <w:rPr>
          <w:color w:val="000000"/>
          <w:sz w:val="28"/>
          <w:szCs w:val="28"/>
        </w:rPr>
        <w:t xml:space="preserve">В настоящий момент можно выделить следующие </w:t>
      </w:r>
      <w:proofErr w:type="spellStart"/>
      <w:r w:rsidR="007F6F29" w:rsidRPr="006F55EC">
        <w:rPr>
          <w:color w:val="000000"/>
          <w:sz w:val="28"/>
          <w:szCs w:val="28"/>
        </w:rPr>
        <w:t>фреймворки</w:t>
      </w:r>
      <w:proofErr w:type="spellEnd"/>
      <w:r w:rsidR="007F6F29" w:rsidRPr="006F55EC">
        <w:rPr>
          <w:color w:val="000000"/>
          <w:sz w:val="28"/>
          <w:szCs w:val="28"/>
        </w:rPr>
        <w:t xml:space="preserve"> входящие в “большую четверку”:</w:t>
      </w:r>
    </w:p>
    <w:p w14:paraId="761C42AF" w14:textId="2497B154" w:rsidR="00D6333A" w:rsidRDefault="00D6333A" w:rsidP="00AB5AAB">
      <w:pPr>
        <w:pStyle w:val="a7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6609E4">
        <w:rPr>
          <w:color w:val="000000"/>
          <w:sz w:val="28"/>
          <w:szCs w:val="28"/>
        </w:rPr>
        <w:t>Angular</w:t>
      </w:r>
      <w:proofErr w:type="spellEnd"/>
      <w:r w:rsidRPr="006609E4">
        <w:rPr>
          <w:color w:val="000000"/>
          <w:sz w:val="28"/>
          <w:szCs w:val="28"/>
        </w:rPr>
        <w:t xml:space="preserve"> — </w:t>
      </w:r>
      <w:proofErr w:type="spellStart"/>
      <w:r w:rsidR="00527696" w:rsidRPr="006609E4">
        <w:rPr>
          <w:color w:val="000000"/>
          <w:sz w:val="28"/>
          <w:szCs w:val="28"/>
        </w:rPr>
        <w:t>фреймворк</w:t>
      </w:r>
      <w:proofErr w:type="spellEnd"/>
      <w:r w:rsidRPr="006609E4">
        <w:rPr>
          <w:color w:val="000000"/>
          <w:sz w:val="28"/>
          <w:szCs w:val="28"/>
        </w:rPr>
        <w:t xml:space="preserve"> с от</w:t>
      </w:r>
      <w:r w:rsidR="00527696" w:rsidRPr="006609E4">
        <w:rPr>
          <w:color w:val="000000"/>
          <w:sz w:val="28"/>
          <w:szCs w:val="28"/>
        </w:rPr>
        <w:t>крытым исходным кодом, созданный</w:t>
      </w:r>
      <w:r w:rsidRPr="006609E4">
        <w:rPr>
          <w:color w:val="000000"/>
          <w:sz w:val="28"/>
          <w:szCs w:val="28"/>
        </w:rPr>
        <w:t xml:space="preserve"> </w:t>
      </w:r>
      <w:proofErr w:type="spellStart"/>
      <w:r w:rsidRPr="006609E4">
        <w:rPr>
          <w:color w:val="000000"/>
          <w:sz w:val="28"/>
          <w:szCs w:val="28"/>
        </w:rPr>
        <w:t>Google</w:t>
      </w:r>
      <w:proofErr w:type="spellEnd"/>
      <w:r w:rsidRPr="006609E4">
        <w:rPr>
          <w:color w:val="000000"/>
          <w:sz w:val="28"/>
          <w:szCs w:val="28"/>
        </w:rPr>
        <w:t xml:space="preserve"> и сообществом частных лиц и </w:t>
      </w:r>
      <w:r w:rsidR="00527696" w:rsidRPr="006609E4">
        <w:rPr>
          <w:color w:val="000000"/>
          <w:sz w:val="28"/>
          <w:szCs w:val="28"/>
        </w:rPr>
        <w:t>компаний</w:t>
      </w:r>
      <w:r w:rsidRPr="006609E4">
        <w:rPr>
          <w:color w:val="000000"/>
          <w:sz w:val="28"/>
          <w:szCs w:val="28"/>
        </w:rPr>
        <w:t xml:space="preserve">. </w:t>
      </w:r>
      <w:proofErr w:type="spellStart"/>
      <w:r w:rsidRPr="006609E4">
        <w:rPr>
          <w:color w:val="000000"/>
          <w:sz w:val="28"/>
          <w:szCs w:val="28"/>
        </w:rPr>
        <w:t>Angular</w:t>
      </w:r>
      <w:proofErr w:type="spellEnd"/>
      <w:r w:rsidRPr="006609E4">
        <w:rPr>
          <w:color w:val="000000"/>
          <w:sz w:val="28"/>
          <w:szCs w:val="28"/>
        </w:rPr>
        <w:t xml:space="preserve"> был официально выпущен 14 сентября 2016 года.</w:t>
      </w:r>
      <w:r w:rsidR="00527696" w:rsidRPr="006609E4">
        <w:rPr>
          <w:color w:val="000000"/>
          <w:sz w:val="28"/>
          <w:szCs w:val="28"/>
        </w:rPr>
        <w:t xml:space="preserve"> Это компонентный </w:t>
      </w:r>
      <w:proofErr w:type="spellStart"/>
      <w:r w:rsidR="00527696" w:rsidRPr="006609E4">
        <w:rPr>
          <w:color w:val="000000"/>
          <w:sz w:val="28"/>
          <w:szCs w:val="28"/>
        </w:rPr>
        <w:t>фреймворк</w:t>
      </w:r>
      <w:proofErr w:type="spellEnd"/>
      <w:r w:rsidR="00527696" w:rsidRPr="006609E4">
        <w:rPr>
          <w:color w:val="000000"/>
          <w:sz w:val="28"/>
          <w:szCs w:val="28"/>
        </w:rPr>
        <w:t xml:space="preserve"> использующий </w:t>
      </w:r>
      <w:r w:rsidRPr="006609E4">
        <w:rPr>
          <w:color w:val="000000"/>
          <w:sz w:val="28"/>
          <w:szCs w:val="28"/>
        </w:rPr>
        <w:t>декларативные HTML-шаблоны</w:t>
      </w:r>
      <w:r w:rsidR="00527696" w:rsidRPr="006609E4">
        <w:rPr>
          <w:color w:val="000000"/>
          <w:sz w:val="28"/>
          <w:szCs w:val="28"/>
        </w:rPr>
        <w:t>, которые компилятор преобразует в</w:t>
      </w:r>
      <w:r w:rsidRPr="006609E4">
        <w:rPr>
          <w:color w:val="000000"/>
          <w:sz w:val="28"/>
          <w:szCs w:val="28"/>
        </w:rPr>
        <w:t xml:space="preserve"> оптимизированны</w:t>
      </w:r>
      <w:r w:rsidR="00527696" w:rsidRPr="006609E4">
        <w:rPr>
          <w:color w:val="000000"/>
          <w:sz w:val="28"/>
          <w:szCs w:val="28"/>
        </w:rPr>
        <w:t>е инструкции</w:t>
      </w:r>
      <w:r w:rsidRPr="006609E4">
        <w:rPr>
          <w:color w:val="000000"/>
          <w:sz w:val="28"/>
          <w:szCs w:val="28"/>
        </w:rPr>
        <w:t xml:space="preserve"> </w:t>
      </w:r>
      <w:proofErr w:type="spellStart"/>
      <w:r w:rsidRPr="006609E4">
        <w:rPr>
          <w:color w:val="000000"/>
          <w:sz w:val="28"/>
          <w:szCs w:val="28"/>
        </w:rPr>
        <w:t>JavaScript</w:t>
      </w:r>
      <w:proofErr w:type="spellEnd"/>
      <w:r w:rsidR="00527696" w:rsidRPr="006609E4">
        <w:rPr>
          <w:color w:val="000000"/>
          <w:sz w:val="28"/>
          <w:szCs w:val="28"/>
        </w:rPr>
        <w:t xml:space="preserve"> во время сборки</w:t>
      </w:r>
      <w:r w:rsidRPr="006609E4">
        <w:rPr>
          <w:color w:val="000000"/>
          <w:sz w:val="28"/>
          <w:szCs w:val="28"/>
        </w:rPr>
        <w:t xml:space="preserve">. </w:t>
      </w:r>
      <w:proofErr w:type="spellStart"/>
      <w:r w:rsidRPr="006609E4">
        <w:rPr>
          <w:color w:val="000000"/>
          <w:sz w:val="28"/>
          <w:szCs w:val="28"/>
        </w:rPr>
        <w:t>Angular</w:t>
      </w:r>
      <w:proofErr w:type="spellEnd"/>
      <w:r w:rsidRPr="006609E4">
        <w:rPr>
          <w:color w:val="000000"/>
          <w:sz w:val="28"/>
          <w:szCs w:val="28"/>
        </w:rPr>
        <w:t xml:space="preserve"> использует </w:t>
      </w:r>
      <w:proofErr w:type="spellStart"/>
      <w:r w:rsidRPr="006609E4">
        <w:rPr>
          <w:color w:val="000000"/>
          <w:sz w:val="28"/>
          <w:szCs w:val="28"/>
        </w:rPr>
        <w:t>TypeScript</w:t>
      </w:r>
      <w:proofErr w:type="spellEnd"/>
      <w:r w:rsidR="00527696" w:rsidRPr="006609E4">
        <w:rPr>
          <w:color w:val="000000"/>
          <w:sz w:val="28"/>
          <w:szCs w:val="28"/>
        </w:rPr>
        <w:t>.</w:t>
      </w:r>
    </w:p>
    <w:p w14:paraId="23947DB4" w14:textId="627A9E8C" w:rsidR="00D6333A" w:rsidRPr="006609E4" w:rsidRDefault="00527696" w:rsidP="00AB5AAB">
      <w:pPr>
        <w:pStyle w:val="a7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6609E4">
        <w:rPr>
          <w:color w:val="000000"/>
          <w:sz w:val="28"/>
          <w:szCs w:val="28"/>
        </w:rPr>
        <w:t>React</w:t>
      </w:r>
      <w:proofErr w:type="spellEnd"/>
      <w:r w:rsidRPr="006609E4">
        <w:rPr>
          <w:color w:val="000000"/>
          <w:sz w:val="28"/>
          <w:szCs w:val="28"/>
        </w:rPr>
        <w:t xml:space="preserve"> </w:t>
      </w:r>
      <w:r w:rsidR="006609E4">
        <w:rPr>
          <w:color w:val="000000"/>
          <w:sz w:val="28"/>
          <w:szCs w:val="28"/>
        </w:rPr>
        <w:t xml:space="preserve">- </w:t>
      </w:r>
      <w:r w:rsidRPr="006609E4">
        <w:rPr>
          <w:color w:val="000000"/>
          <w:sz w:val="28"/>
          <w:szCs w:val="28"/>
        </w:rPr>
        <w:t xml:space="preserve">выпущен </w:t>
      </w:r>
      <w:proofErr w:type="spellStart"/>
      <w:r w:rsidR="00D6333A" w:rsidRPr="006609E4">
        <w:rPr>
          <w:color w:val="000000"/>
          <w:sz w:val="28"/>
          <w:szCs w:val="28"/>
        </w:rPr>
        <w:t>Facebook</w:t>
      </w:r>
      <w:proofErr w:type="spellEnd"/>
      <w:r w:rsidR="00D6333A" w:rsidRPr="006609E4">
        <w:rPr>
          <w:color w:val="000000"/>
          <w:sz w:val="28"/>
          <w:szCs w:val="28"/>
        </w:rPr>
        <w:t xml:space="preserve"> в 2013 году.</w:t>
      </w:r>
      <w:r w:rsidRPr="006609E4">
        <w:rPr>
          <w:color w:val="000000"/>
          <w:sz w:val="28"/>
          <w:szCs w:val="28"/>
        </w:rPr>
        <w:t xml:space="preserve"> До этого он продолжительное время использовался в компании при работе над внутренними задачами. </w:t>
      </w:r>
      <w:r w:rsidR="00D6333A" w:rsidRPr="006609E4">
        <w:rPr>
          <w:color w:val="000000"/>
          <w:sz w:val="28"/>
          <w:szCs w:val="28"/>
        </w:rPr>
        <w:t xml:space="preserve">Технически </w:t>
      </w:r>
      <w:proofErr w:type="spellStart"/>
      <w:r w:rsidR="00D6333A" w:rsidRPr="006609E4">
        <w:rPr>
          <w:color w:val="000000"/>
          <w:sz w:val="28"/>
          <w:szCs w:val="28"/>
        </w:rPr>
        <w:t>React</w:t>
      </w:r>
      <w:proofErr w:type="spellEnd"/>
      <w:r w:rsidR="00D6333A" w:rsidRPr="006609E4">
        <w:rPr>
          <w:color w:val="000000"/>
          <w:sz w:val="28"/>
          <w:szCs w:val="28"/>
        </w:rPr>
        <w:t xml:space="preserve"> сам по себе не является </w:t>
      </w:r>
      <w:proofErr w:type="spellStart"/>
      <w:r w:rsidR="00D6333A" w:rsidRPr="006609E4">
        <w:rPr>
          <w:color w:val="000000"/>
          <w:sz w:val="28"/>
          <w:szCs w:val="28"/>
        </w:rPr>
        <w:t>фреймворком</w:t>
      </w:r>
      <w:proofErr w:type="spellEnd"/>
      <w:r w:rsidR="00D6333A" w:rsidRPr="006609E4">
        <w:rPr>
          <w:color w:val="000000"/>
          <w:sz w:val="28"/>
          <w:szCs w:val="28"/>
        </w:rPr>
        <w:t xml:space="preserve">; это библиотека для рендеринга </w:t>
      </w:r>
      <w:r w:rsidRPr="006609E4">
        <w:rPr>
          <w:color w:val="000000"/>
          <w:sz w:val="28"/>
          <w:szCs w:val="28"/>
        </w:rPr>
        <w:t xml:space="preserve">UI </w:t>
      </w:r>
      <w:r w:rsidR="00D6333A" w:rsidRPr="006609E4">
        <w:rPr>
          <w:color w:val="000000"/>
          <w:sz w:val="28"/>
          <w:szCs w:val="28"/>
        </w:rPr>
        <w:t>компонентов</w:t>
      </w:r>
      <w:r w:rsidRPr="006609E4">
        <w:rPr>
          <w:color w:val="000000"/>
          <w:sz w:val="28"/>
          <w:szCs w:val="28"/>
        </w:rPr>
        <w:t>, но та</w:t>
      </w:r>
      <w:r w:rsidR="001F1EE4" w:rsidRPr="006609E4">
        <w:rPr>
          <w:color w:val="000000"/>
          <w:sz w:val="28"/>
          <w:szCs w:val="28"/>
        </w:rPr>
        <w:t xml:space="preserve">к как он зачастую используется совместно с </w:t>
      </w:r>
      <w:proofErr w:type="spellStart"/>
      <w:r w:rsidR="001F1EE4" w:rsidRPr="006609E4">
        <w:rPr>
          <w:color w:val="000000"/>
          <w:sz w:val="28"/>
          <w:szCs w:val="28"/>
        </w:rPr>
        <w:t>ReactDOM</w:t>
      </w:r>
      <w:proofErr w:type="spellEnd"/>
      <w:r w:rsidR="001F1EE4" w:rsidRPr="006609E4">
        <w:rPr>
          <w:color w:val="000000"/>
          <w:sz w:val="28"/>
          <w:szCs w:val="28"/>
        </w:rPr>
        <w:t xml:space="preserve"> и </w:t>
      </w:r>
      <w:proofErr w:type="spellStart"/>
      <w:r w:rsidR="001F1EE4" w:rsidRPr="006609E4">
        <w:rPr>
          <w:color w:val="000000"/>
          <w:sz w:val="28"/>
          <w:szCs w:val="28"/>
        </w:rPr>
        <w:t>React</w:t>
      </w:r>
      <w:proofErr w:type="spellEnd"/>
      <w:r w:rsidR="001F1EE4" w:rsidRPr="006609E4">
        <w:rPr>
          <w:color w:val="000000"/>
          <w:sz w:val="28"/>
          <w:szCs w:val="28"/>
        </w:rPr>
        <w:t xml:space="preserve"> </w:t>
      </w:r>
      <w:proofErr w:type="spellStart"/>
      <w:r w:rsidR="001F1EE4" w:rsidRPr="006609E4">
        <w:rPr>
          <w:color w:val="000000"/>
          <w:sz w:val="28"/>
          <w:szCs w:val="28"/>
        </w:rPr>
        <w:t>Native</w:t>
      </w:r>
      <w:proofErr w:type="spellEnd"/>
      <w:r w:rsidR="001F1EE4" w:rsidRPr="006609E4">
        <w:rPr>
          <w:color w:val="000000"/>
          <w:sz w:val="28"/>
          <w:szCs w:val="28"/>
        </w:rPr>
        <w:t xml:space="preserve"> для создания веб и мобильных приложений, то он рассматривается в качестве </w:t>
      </w:r>
      <w:proofErr w:type="spellStart"/>
      <w:r w:rsidR="001F1EE4" w:rsidRPr="006609E4">
        <w:rPr>
          <w:color w:val="000000"/>
          <w:sz w:val="28"/>
          <w:szCs w:val="28"/>
        </w:rPr>
        <w:t>фреймворка</w:t>
      </w:r>
      <w:proofErr w:type="spellEnd"/>
      <w:r w:rsidR="001F1EE4" w:rsidRPr="006609E4">
        <w:rPr>
          <w:color w:val="000000"/>
          <w:sz w:val="28"/>
          <w:szCs w:val="28"/>
        </w:rPr>
        <w:t>.</w:t>
      </w:r>
    </w:p>
    <w:p w14:paraId="1402865F" w14:textId="0E7091D7" w:rsidR="00D6333A" w:rsidRPr="006609E4" w:rsidRDefault="001F1EE4" w:rsidP="00AB5AAB">
      <w:pPr>
        <w:pStyle w:val="a7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6609E4">
        <w:rPr>
          <w:color w:val="000000"/>
          <w:sz w:val="28"/>
          <w:szCs w:val="28"/>
        </w:rPr>
        <w:t>Vue</w:t>
      </w:r>
      <w:proofErr w:type="spellEnd"/>
      <w:r w:rsidRPr="006609E4">
        <w:rPr>
          <w:color w:val="000000"/>
          <w:sz w:val="28"/>
          <w:szCs w:val="28"/>
        </w:rPr>
        <w:t xml:space="preserve"> выпущен в 2014 разработчиком </w:t>
      </w:r>
      <w:proofErr w:type="spellStart"/>
      <w:r w:rsidRPr="006609E4">
        <w:rPr>
          <w:color w:val="000000"/>
          <w:sz w:val="28"/>
          <w:szCs w:val="28"/>
        </w:rPr>
        <w:t>Evan</w:t>
      </w:r>
      <w:proofErr w:type="spellEnd"/>
      <w:r w:rsidRPr="006609E4">
        <w:rPr>
          <w:color w:val="000000"/>
          <w:sz w:val="28"/>
          <w:szCs w:val="28"/>
        </w:rPr>
        <w:t xml:space="preserve"> </w:t>
      </w:r>
      <w:proofErr w:type="spellStart"/>
      <w:r w:rsidRPr="006609E4">
        <w:rPr>
          <w:color w:val="000000"/>
          <w:sz w:val="28"/>
          <w:szCs w:val="28"/>
        </w:rPr>
        <w:t>You</w:t>
      </w:r>
      <w:proofErr w:type="spellEnd"/>
      <w:r w:rsidRPr="006609E4">
        <w:rPr>
          <w:color w:val="000000"/>
          <w:sz w:val="28"/>
          <w:szCs w:val="28"/>
        </w:rPr>
        <w:t xml:space="preserve">, который работал над созданием </w:t>
      </w:r>
      <w:proofErr w:type="spellStart"/>
      <w:r w:rsidR="00D6333A" w:rsidRPr="006609E4">
        <w:rPr>
          <w:color w:val="000000"/>
          <w:sz w:val="28"/>
          <w:szCs w:val="28"/>
        </w:rPr>
        <w:t>AngularJS</w:t>
      </w:r>
      <w:proofErr w:type="spellEnd"/>
      <w:r w:rsidR="00D6333A" w:rsidRPr="006609E4">
        <w:rPr>
          <w:color w:val="000000"/>
          <w:sz w:val="28"/>
          <w:szCs w:val="28"/>
        </w:rPr>
        <w:t>.</w:t>
      </w:r>
      <w:r w:rsidR="006609E4">
        <w:rPr>
          <w:color w:val="000000"/>
          <w:sz w:val="28"/>
          <w:szCs w:val="28"/>
        </w:rPr>
        <w:t xml:space="preserve"> Это</w:t>
      </w:r>
      <w:r w:rsidR="00D6333A" w:rsidRPr="006609E4">
        <w:rPr>
          <w:color w:val="000000"/>
          <w:sz w:val="28"/>
          <w:szCs w:val="28"/>
        </w:rPr>
        <w:t xml:space="preserve"> самый молодой </w:t>
      </w:r>
      <w:proofErr w:type="spellStart"/>
      <w:r w:rsidR="006609E4">
        <w:rPr>
          <w:color w:val="000000"/>
          <w:sz w:val="28"/>
          <w:szCs w:val="28"/>
        </w:rPr>
        <w:t>фреймворк</w:t>
      </w:r>
      <w:proofErr w:type="spellEnd"/>
      <w:r w:rsidR="006609E4">
        <w:rPr>
          <w:color w:val="000000"/>
          <w:sz w:val="28"/>
          <w:szCs w:val="28"/>
        </w:rPr>
        <w:t xml:space="preserve"> </w:t>
      </w:r>
      <w:r w:rsidR="00D6333A" w:rsidRPr="006609E4">
        <w:rPr>
          <w:color w:val="000000"/>
          <w:sz w:val="28"/>
          <w:szCs w:val="28"/>
        </w:rPr>
        <w:t>из большой четверки</w:t>
      </w:r>
      <w:r w:rsidR="006609E4" w:rsidRPr="006609E4">
        <w:rPr>
          <w:color w:val="000000"/>
          <w:sz w:val="28"/>
          <w:szCs w:val="28"/>
        </w:rPr>
        <w:t xml:space="preserve"> при этом его популярность</w:t>
      </w:r>
      <w:r w:rsidR="00FD273F">
        <w:rPr>
          <w:color w:val="000000"/>
          <w:sz w:val="28"/>
          <w:szCs w:val="28"/>
        </w:rPr>
        <w:t xml:space="preserve"> </w:t>
      </w:r>
      <w:r w:rsidR="00FD273F" w:rsidRPr="006609E4">
        <w:rPr>
          <w:color w:val="000000"/>
          <w:sz w:val="28"/>
          <w:szCs w:val="28"/>
        </w:rPr>
        <w:t>в последнее время</w:t>
      </w:r>
      <w:r w:rsidR="006609E4" w:rsidRPr="006609E4">
        <w:rPr>
          <w:color w:val="000000"/>
          <w:sz w:val="28"/>
          <w:szCs w:val="28"/>
        </w:rPr>
        <w:t xml:space="preserve"> очень возросла. </w:t>
      </w:r>
      <w:proofErr w:type="spellStart"/>
      <w:r w:rsidR="00D6333A" w:rsidRPr="006609E4">
        <w:rPr>
          <w:color w:val="000000"/>
          <w:sz w:val="28"/>
          <w:szCs w:val="28"/>
        </w:rPr>
        <w:t>Vue</w:t>
      </w:r>
      <w:proofErr w:type="spellEnd"/>
      <w:r w:rsidR="00D6333A" w:rsidRPr="006609E4">
        <w:rPr>
          <w:color w:val="000000"/>
          <w:sz w:val="28"/>
          <w:szCs w:val="28"/>
        </w:rPr>
        <w:t xml:space="preserve">, как и </w:t>
      </w:r>
      <w:proofErr w:type="spellStart"/>
      <w:r w:rsidR="00D6333A" w:rsidRPr="006609E4">
        <w:rPr>
          <w:color w:val="000000"/>
          <w:sz w:val="28"/>
          <w:szCs w:val="28"/>
        </w:rPr>
        <w:lastRenderedPageBreak/>
        <w:t>AngularJS</w:t>
      </w:r>
      <w:proofErr w:type="spellEnd"/>
      <w:r w:rsidR="00D6333A" w:rsidRPr="006609E4">
        <w:rPr>
          <w:color w:val="000000"/>
          <w:sz w:val="28"/>
          <w:szCs w:val="28"/>
        </w:rPr>
        <w:t xml:space="preserve">, расширяет HTML собственным кодом. Кроме того, он </w:t>
      </w:r>
      <w:r w:rsidRPr="006609E4">
        <w:rPr>
          <w:color w:val="000000"/>
          <w:sz w:val="28"/>
          <w:szCs w:val="28"/>
        </w:rPr>
        <w:t>основан</w:t>
      </w:r>
      <w:r w:rsidR="006609E4" w:rsidRPr="006609E4">
        <w:rPr>
          <w:color w:val="000000"/>
          <w:sz w:val="28"/>
          <w:szCs w:val="28"/>
        </w:rPr>
        <w:t xml:space="preserve"> на современном</w:t>
      </w:r>
      <w:r w:rsidR="00D6333A" w:rsidRPr="006609E4">
        <w:rPr>
          <w:color w:val="000000"/>
          <w:sz w:val="28"/>
          <w:szCs w:val="28"/>
        </w:rPr>
        <w:t xml:space="preserve"> стандарт </w:t>
      </w:r>
      <w:proofErr w:type="spellStart"/>
      <w:r w:rsidR="00D6333A" w:rsidRPr="006609E4">
        <w:rPr>
          <w:color w:val="000000"/>
          <w:sz w:val="28"/>
          <w:szCs w:val="28"/>
        </w:rPr>
        <w:t>JavaScript</w:t>
      </w:r>
      <w:proofErr w:type="spellEnd"/>
      <w:r w:rsidR="00D6333A" w:rsidRPr="006609E4">
        <w:rPr>
          <w:color w:val="000000"/>
          <w:sz w:val="28"/>
          <w:szCs w:val="28"/>
        </w:rPr>
        <w:t>.</w:t>
      </w:r>
    </w:p>
    <w:p w14:paraId="23FBC2F9" w14:textId="7DC67579" w:rsidR="000667EF" w:rsidRDefault="007F6F29" w:rsidP="00AB5AAB">
      <w:pPr>
        <w:pStyle w:val="a7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357" w:hanging="357"/>
        <w:textAlignment w:val="baseline"/>
        <w:rPr>
          <w:color w:val="000000"/>
          <w:sz w:val="28"/>
          <w:szCs w:val="28"/>
        </w:rPr>
      </w:pPr>
      <w:proofErr w:type="spellStart"/>
      <w:r w:rsidRPr="006609E4">
        <w:rPr>
          <w:color w:val="000000"/>
          <w:sz w:val="28"/>
          <w:szCs w:val="28"/>
        </w:rPr>
        <w:t>Ember</w:t>
      </w:r>
      <w:proofErr w:type="spellEnd"/>
      <w:r w:rsidRPr="006609E4">
        <w:rPr>
          <w:color w:val="000000"/>
          <w:sz w:val="28"/>
          <w:szCs w:val="28"/>
        </w:rPr>
        <w:t xml:space="preserve"> </w:t>
      </w:r>
      <w:r w:rsidR="006609E4" w:rsidRPr="006609E4">
        <w:rPr>
          <w:color w:val="000000"/>
          <w:sz w:val="28"/>
          <w:szCs w:val="28"/>
        </w:rPr>
        <w:t xml:space="preserve">был выпущен в декабре 2011 года. На сегодняшний день он меньше используется по сравнению с </w:t>
      </w:r>
      <w:proofErr w:type="spellStart"/>
      <w:r w:rsidRPr="006609E4">
        <w:rPr>
          <w:color w:val="000000"/>
          <w:sz w:val="28"/>
          <w:szCs w:val="28"/>
        </w:rPr>
        <w:t>React</w:t>
      </w:r>
      <w:proofErr w:type="spellEnd"/>
      <w:r w:rsidRPr="006609E4">
        <w:rPr>
          <w:color w:val="000000"/>
          <w:sz w:val="28"/>
          <w:szCs w:val="28"/>
        </w:rPr>
        <w:t xml:space="preserve"> и </w:t>
      </w:r>
      <w:proofErr w:type="spellStart"/>
      <w:r w:rsidRPr="006609E4">
        <w:rPr>
          <w:color w:val="000000"/>
          <w:sz w:val="28"/>
          <w:szCs w:val="28"/>
        </w:rPr>
        <w:t>Vue</w:t>
      </w:r>
      <w:proofErr w:type="spellEnd"/>
      <w:r w:rsidRPr="006609E4">
        <w:rPr>
          <w:color w:val="000000"/>
          <w:sz w:val="28"/>
          <w:szCs w:val="28"/>
        </w:rPr>
        <w:t xml:space="preserve">, но </w:t>
      </w:r>
      <w:r w:rsidR="006609E4" w:rsidRPr="006609E4">
        <w:rPr>
          <w:color w:val="000000"/>
          <w:sz w:val="28"/>
          <w:szCs w:val="28"/>
        </w:rPr>
        <w:t xml:space="preserve">продолжает сохранять определенную популярность благодаря своей стабильности, рациональным принципам кодирования и </w:t>
      </w:r>
      <w:r w:rsidRPr="006609E4">
        <w:rPr>
          <w:color w:val="000000"/>
          <w:sz w:val="28"/>
          <w:szCs w:val="28"/>
        </w:rPr>
        <w:t>поддержке сообщества.</w:t>
      </w:r>
    </w:p>
    <w:p w14:paraId="419597EC" w14:textId="77777777" w:rsidR="000667EF" w:rsidRPr="000667EF" w:rsidRDefault="000667EF" w:rsidP="000667EF">
      <w:pPr>
        <w:pStyle w:val="a7"/>
        <w:shd w:val="clear" w:color="auto" w:fill="FFFFFF"/>
        <w:spacing w:before="0" w:beforeAutospacing="0" w:after="0" w:afterAutospacing="0" w:line="360" w:lineRule="auto"/>
        <w:ind w:left="357"/>
        <w:textAlignment w:val="baseline"/>
        <w:rPr>
          <w:color w:val="000000"/>
          <w:sz w:val="28"/>
          <w:szCs w:val="28"/>
        </w:rPr>
      </w:pPr>
    </w:p>
    <w:p w14:paraId="0352C6CC" w14:textId="77777777" w:rsidR="000667EF" w:rsidRDefault="000667EF" w:rsidP="000667EF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Хотя библиотеки и </w:t>
      </w:r>
      <w:proofErr w:type="spellStart"/>
      <w:r>
        <w:rPr>
          <w:color w:val="222222"/>
          <w:sz w:val="28"/>
          <w:szCs w:val="28"/>
        </w:rPr>
        <w:t>фреймворки</w:t>
      </w:r>
      <w:proofErr w:type="spellEnd"/>
      <w:r>
        <w:rPr>
          <w:color w:val="222222"/>
          <w:sz w:val="28"/>
          <w:szCs w:val="28"/>
        </w:rPr>
        <w:t xml:space="preserve"> во многом схожи между ними есть отличия. </w:t>
      </w:r>
      <w:proofErr w:type="gramStart"/>
      <w:r>
        <w:rPr>
          <w:color w:val="222222"/>
          <w:sz w:val="28"/>
          <w:szCs w:val="28"/>
        </w:rPr>
        <w:t>Библиотека это</w:t>
      </w:r>
      <w:proofErr w:type="gramEnd"/>
      <w:r>
        <w:rPr>
          <w:color w:val="222222"/>
          <w:sz w:val="28"/>
          <w:szCs w:val="28"/>
        </w:rPr>
        <w:t xml:space="preserve"> хранилище фрагментов кода, который может быть использован разработчиком в приложении для решение определенной задачи или ограниченного набора задач.</w:t>
      </w:r>
    </w:p>
    <w:p w14:paraId="19A12C9F" w14:textId="77777777" w:rsidR="000667EF" w:rsidRDefault="000667EF" w:rsidP="000667EF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Фреймворк создает каркас приложения на основе которого выстраивается вся функциональность приложения.</w:t>
      </w:r>
    </w:p>
    <w:p w14:paraId="57397F31" w14:textId="1CDBCCD0" w:rsidR="000667EF" w:rsidRDefault="000667EF" w:rsidP="000667EF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Приложение может быть создано, как только с использованием </w:t>
      </w:r>
      <w:proofErr w:type="spellStart"/>
      <w:r w:rsidR="008E52B0">
        <w:rPr>
          <w:color w:val="222222"/>
          <w:sz w:val="28"/>
          <w:szCs w:val="28"/>
        </w:rPr>
        <w:t>фреймворка</w:t>
      </w:r>
      <w:proofErr w:type="spellEnd"/>
      <w:r w:rsidR="008E52B0">
        <w:rPr>
          <w:color w:val="222222"/>
          <w:sz w:val="28"/>
          <w:szCs w:val="28"/>
        </w:rPr>
        <w:t>,</w:t>
      </w:r>
      <w:r>
        <w:rPr>
          <w:color w:val="222222"/>
          <w:sz w:val="28"/>
          <w:szCs w:val="28"/>
        </w:rPr>
        <w:t xml:space="preserve"> так и на одни</w:t>
      </w:r>
      <w:r w:rsidR="008E52B0">
        <w:rPr>
          <w:color w:val="222222"/>
          <w:sz w:val="28"/>
          <w:szCs w:val="28"/>
        </w:rPr>
        <w:t>х библиотеках, но наиболее часто</w:t>
      </w:r>
      <w:r>
        <w:rPr>
          <w:color w:val="222222"/>
          <w:sz w:val="28"/>
          <w:szCs w:val="28"/>
        </w:rPr>
        <w:t xml:space="preserve"> используется комбинирование возможностей </w:t>
      </w:r>
      <w:r w:rsidR="008E52B0">
        <w:rPr>
          <w:color w:val="222222"/>
          <w:sz w:val="28"/>
          <w:szCs w:val="28"/>
        </w:rPr>
        <w:t>обоих инструментов</w:t>
      </w:r>
      <w:r>
        <w:rPr>
          <w:color w:val="222222"/>
          <w:sz w:val="28"/>
          <w:szCs w:val="28"/>
        </w:rPr>
        <w:t>.</w:t>
      </w:r>
    </w:p>
    <w:p w14:paraId="00AB08FE" w14:textId="70D8F523" w:rsidR="003A4844" w:rsidRPr="00F34D97" w:rsidRDefault="003A4844" w:rsidP="000F01EB">
      <w:pPr>
        <w:pStyle w:val="a7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</w:p>
    <w:p w14:paraId="4510A382" w14:textId="6AC2CB93" w:rsidR="00257689" w:rsidRPr="008E52B0" w:rsidRDefault="0025768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56B2CC2A" w14:textId="26686FDE" w:rsidR="003B647B" w:rsidRPr="000E6ECE" w:rsidRDefault="001953A7" w:rsidP="000D6626">
      <w:pPr>
        <w:pStyle w:val="2"/>
      </w:pPr>
      <w:bookmarkStart w:id="36" w:name="_Toc159876981"/>
      <w:r w:rsidRPr="000E6ECE">
        <w:lastRenderedPageBreak/>
        <w:t>Этапы выполнения проектов по созданию веб-сайтов</w:t>
      </w:r>
      <w:bookmarkEnd w:id="36"/>
    </w:p>
    <w:p w14:paraId="0F9857A4" w14:textId="4BEDE5B7" w:rsidR="001025A7" w:rsidRDefault="001025A7" w:rsidP="001025A7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0E6ECE">
        <w:rPr>
          <w:color w:val="000000"/>
          <w:sz w:val="28"/>
          <w:szCs w:val="28"/>
        </w:rPr>
        <w:t xml:space="preserve">В общем случае можно выделить четыре </w:t>
      </w:r>
      <w:r w:rsidR="00602BAC">
        <w:rPr>
          <w:color w:val="000000"/>
          <w:sz w:val="28"/>
          <w:szCs w:val="28"/>
        </w:rPr>
        <w:t>основных этапа</w:t>
      </w:r>
      <w:r w:rsidRPr="000E6ECE">
        <w:rPr>
          <w:color w:val="000000"/>
          <w:sz w:val="28"/>
          <w:szCs w:val="28"/>
        </w:rPr>
        <w:t xml:space="preserve"> </w:t>
      </w:r>
      <w:r w:rsidR="00602BAC">
        <w:rPr>
          <w:color w:val="000000"/>
          <w:sz w:val="28"/>
          <w:szCs w:val="28"/>
        </w:rPr>
        <w:t>разработки веб-сайта</w:t>
      </w:r>
      <w:r w:rsidRPr="000E6ECE">
        <w:rPr>
          <w:color w:val="000000"/>
          <w:sz w:val="28"/>
          <w:szCs w:val="28"/>
        </w:rPr>
        <w:t>:</w:t>
      </w:r>
    </w:p>
    <w:p w14:paraId="3A12AE83" w14:textId="77777777" w:rsidR="001025A7" w:rsidRPr="000E6ECE" w:rsidRDefault="001025A7" w:rsidP="00602BAC">
      <w:pPr>
        <w:pStyle w:val="a7"/>
        <w:spacing w:before="0" w:beforeAutospacing="0" w:after="0" w:afterAutospacing="0" w:line="360" w:lineRule="auto"/>
        <w:ind w:left="720"/>
        <w:rPr>
          <w:sz w:val="28"/>
          <w:szCs w:val="28"/>
        </w:rPr>
      </w:pPr>
      <w:r w:rsidRPr="000E6ECE">
        <w:rPr>
          <w:sz w:val="28"/>
          <w:szCs w:val="28"/>
        </w:rPr>
        <w:t xml:space="preserve">1. Подготовка </w:t>
      </w:r>
    </w:p>
    <w:p w14:paraId="7DAB765D" w14:textId="77777777" w:rsidR="001025A7" w:rsidRPr="000E6ECE" w:rsidRDefault="001025A7" w:rsidP="00602BAC">
      <w:pPr>
        <w:pStyle w:val="a7"/>
        <w:spacing w:before="0" w:beforeAutospacing="0" w:after="0" w:afterAutospacing="0" w:line="360" w:lineRule="auto"/>
        <w:ind w:left="720"/>
        <w:rPr>
          <w:sz w:val="28"/>
          <w:szCs w:val="28"/>
        </w:rPr>
      </w:pPr>
      <w:r w:rsidRPr="000E6ECE">
        <w:rPr>
          <w:sz w:val="28"/>
          <w:szCs w:val="28"/>
        </w:rPr>
        <w:t xml:space="preserve">2. Проектирование </w:t>
      </w:r>
    </w:p>
    <w:p w14:paraId="3C02D963" w14:textId="69A5F28A" w:rsidR="001025A7" w:rsidRPr="000E6ECE" w:rsidRDefault="001025A7" w:rsidP="00602BAC">
      <w:pPr>
        <w:pStyle w:val="a7"/>
        <w:spacing w:before="0" w:beforeAutospacing="0" w:after="0" w:afterAutospacing="0" w:line="360" w:lineRule="auto"/>
        <w:ind w:left="720"/>
        <w:rPr>
          <w:sz w:val="28"/>
          <w:szCs w:val="28"/>
        </w:rPr>
      </w:pPr>
      <w:r w:rsidRPr="000E6ECE">
        <w:rPr>
          <w:sz w:val="28"/>
          <w:szCs w:val="28"/>
        </w:rPr>
        <w:t xml:space="preserve">3. </w:t>
      </w:r>
      <w:r w:rsidR="00602BAC">
        <w:rPr>
          <w:sz w:val="28"/>
          <w:szCs w:val="28"/>
        </w:rPr>
        <w:t>Разработка</w:t>
      </w:r>
    </w:p>
    <w:p w14:paraId="1E18988A" w14:textId="7EF84063" w:rsidR="001025A7" w:rsidRDefault="00E142E7" w:rsidP="00602BAC">
      <w:pPr>
        <w:pStyle w:val="a7"/>
        <w:spacing w:before="0" w:beforeAutospacing="0" w:after="0" w:afterAutospacing="0" w:line="360" w:lineRule="auto"/>
        <w:ind w:left="720"/>
        <w:rPr>
          <w:sz w:val="28"/>
          <w:szCs w:val="28"/>
        </w:rPr>
      </w:pPr>
      <w:r w:rsidRPr="000E6ECE"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0BFC9AFA" wp14:editId="435F1A5A">
            <wp:simplePos x="0" y="0"/>
            <wp:positionH relativeFrom="column">
              <wp:posOffset>54591</wp:posOffset>
            </wp:positionH>
            <wp:positionV relativeFrom="paragraph">
              <wp:posOffset>350188</wp:posOffset>
            </wp:positionV>
            <wp:extent cx="5733415" cy="1380490"/>
            <wp:effectExtent l="0" t="0" r="635" b="0"/>
            <wp:wrapTight wrapText="bothSides">
              <wp:wrapPolygon edited="0">
                <wp:start x="0" y="0"/>
                <wp:lineTo x="0" y="21163"/>
                <wp:lineTo x="21531" y="21163"/>
                <wp:lineTo x="21531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0"/>
                    <a:stretch/>
                  </pic:blipFill>
                  <pic:spPr bwMode="auto">
                    <a:xfrm>
                      <a:off x="0" y="0"/>
                      <a:ext cx="5733415" cy="138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5A7" w:rsidRPr="000E6ECE">
        <w:rPr>
          <w:sz w:val="28"/>
          <w:szCs w:val="28"/>
        </w:rPr>
        <w:t>4. Поддержка</w:t>
      </w:r>
    </w:p>
    <w:p w14:paraId="1D3418C1" w14:textId="0EEEEC9F" w:rsidR="00E142E7" w:rsidRDefault="00E142E7" w:rsidP="00E142E7">
      <w:pPr>
        <w:pStyle w:val="a7"/>
        <w:spacing w:before="0" w:beforeAutospacing="0" w:after="0" w:afterAutospacing="0" w:line="360" w:lineRule="auto"/>
        <w:ind w:left="720"/>
        <w:jc w:val="center"/>
        <w:rPr>
          <w:sz w:val="28"/>
          <w:szCs w:val="28"/>
        </w:rPr>
      </w:pPr>
    </w:p>
    <w:p w14:paraId="3BADC947" w14:textId="1105346E" w:rsidR="0002468C" w:rsidRDefault="00602BAC" w:rsidP="009B1BEF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этапе подготовки определяются цели и задачи создания веб-сайта, </w:t>
      </w:r>
      <w:r w:rsidR="00B02D24">
        <w:rPr>
          <w:sz w:val="28"/>
          <w:szCs w:val="28"/>
        </w:rPr>
        <w:t>исследуе</w:t>
      </w:r>
      <w:r w:rsidR="009B1BEF">
        <w:rPr>
          <w:sz w:val="28"/>
          <w:szCs w:val="28"/>
        </w:rPr>
        <w:t xml:space="preserve">тся </w:t>
      </w:r>
      <w:r w:rsidR="00E142E7">
        <w:rPr>
          <w:sz w:val="28"/>
          <w:szCs w:val="28"/>
        </w:rPr>
        <w:t xml:space="preserve">целевой рынок, </w:t>
      </w:r>
      <w:r w:rsidR="009B1BEF">
        <w:rPr>
          <w:sz w:val="28"/>
          <w:szCs w:val="28"/>
        </w:rPr>
        <w:t>потребности потенциальных клиентов, деятельность конкурентов, определяется</w:t>
      </w:r>
      <w:r w:rsidR="0002468C">
        <w:rPr>
          <w:sz w:val="28"/>
          <w:szCs w:val="28"/>
        </w:rPr>
        <w:t xml:space="preserve"> концепция сайта включая о</w:t>
      </w:r>
      <w:r w:rsidR="009B1BEF">
        <w:rPr>
          <w:sz w:val="28"/>
          <w:szCs w:val="28"/>
        </w:rPr>
        <w:t xml:space="preserve">сновной функционал и </w:t>
      </w:r>
      <w:r w:rsidR="00B02D24">
        <w:rPr>
          <w:sz w:val="28"/>
          <w:szCs w:val="28"/>
        </w:rPr>
        <w:t>ассортимент продукции</w:t>
      </w:r>
      <w:r w:rsidR="0002468C">
        <w:rPr>
          <w:sz w:val="28"/>
          <w:szCs w:val="28"/>
        </w:rPr>
        <w:t>, котор</w:t>
      </w:r>
      <w:r w:rsidR="00B02D24">
        <w:rPr>
          <w:sz w:val="28"/>
          <w:szCs w:val="28"/>
        </w:rPr>
        <w:t>ые</w:t>
      </w:r>
      <w:r w:rsidR="009B1BEF">
        <w:rPr>
          <w:sz w:val="28"/>
          <w:szCs w:val="28"/>
        </w:rPr>
        <w:t xml:space="preserve"> буд</w:t>
      </w:r>
      <w:r w:rsidR="00B02D24">
        <w:rPr>
          <w:sz w:val="28"/>
          <w:szCs w:val="28"/>
        </w:rPr>
        <w:t xml:space="preserve">ут </w:t>
      </w:r>
      <w:r w:rsidR="009B1BEF">
        <w:rPr>
          <w:sz w:val="28"/>
          <w:szCs w:val="28"/>
        </w:rPr>
        <w:t>представлен</w:t>
      </w:r>
      <w:r w:rsidR="0002468C">
        <w:rPr>
          <w:sz w:val="28"/>
          <w:szCs w:val="28"/>
        </w:rPr>
        <w:t>о</w:t>
      </w:r>
      <w:r w:rsidR="009B1BEF">
        <w:rPr>
          <w:sz w:val="28"/>
          <w:szCs w:val="28"/>
        </w:rPr>
        <w:t xml:space="preserve"> на сайте.</w:t>
      </w:r>
    </w:p>
    <w:p w14:paraId="12612194" w14:textId="1C5F4C55" w:rsidR="009B1BEF" w:rsidRDefault="0002468C" w:rsidP="0002468C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Результатом этапа подготовки становится техническое задание для проектирования веб-сайта.</w:t>
      </w:r>
    </w:p>
    <w:p w14:paraId="6E0C7A90" w14:textId="7FA35D43" w:rsidR="00E35BFE" w:rsidRDefault="00E142E7" w:rsidP="0002468C">
      <w:pPr>
        <w:pStyle w:val="a7"/>
        <w:spacing w:before="0" w:beforeAutospacing="0" w:after="0" w:afterAutospacing="0" w:line="360" w:lineRule="auto"/>
        <w:rPr>
          <w:color w:val="444443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DA3F1A2" wp14:editId="48E0157F">
            <wp:simplePos x="0" y="0"/>
            <wp:positionH relativeFrom="column">
              <wp:posOffset>3356961</wp:posOffset>
            </wp:positionH>
            <wp:positionV relativeFrom="paragraph">
              <wp:posOffset>142127</wp:posOffset>
            </wp:positionV>
            <wp:extent cx="2813050" cy="1799590"/>
            <wp:effectExtent l="0" t="0" r="6350" b="0"/>
            <wp:wrapTight wrapText="bothSides">
              <wp:wrapPolygon edited="0">
                <wp:start x="0" y="0"/>
                <wp:lineTo x="0" y="21265"/>
                <wp:lineTo x="21502" y="21265"/>
                <wp:lineTo x="21502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68C">
        <w:rPr>
          <w:sz w:val="28"/>
          <w:szCs w:val="28"/>
        </w:rPr>
        <w:t xml:space="preserve">На этапе проектирования разрабатывается архитектура и дизайн сайта. </w:t>
      </w:r>
      <w:r w:rsidR="00E35BFE">
        <w:rPr>
          <w:sz w:val="28"/>
          <w:szCs w:val="28"/>
        </w:rPr>
        <w:t>В этой работе участвует дизайнер, кото</w:t>
      </w:r>
      <w:r w:rsidR="005A03ED">
        <w:rPr>
          <w:sz w:val="28"/>
          <w:szCs w:val="28"/>
        </w:rPr>
        <w:t>рые создает внешний вид сайта,</w:t>
      </w:r>
      <w:r w:rsidR="00E35BFE">
        <w:rPr>
          <w:sz w:val="28"/>
          <w:szCs w:val="28"/>
        </w:rPr>
        <w:t xml:space="preserve"> также могут быть привлечены </w:t>
      </w:r>
      <w:r w:rsidR="00E35BFE">
        <w:rPr>
          <w:color w:val="444443"/>
          <w:sz w:val="28"/>
          <w:szCs w:val="28"/>
          <w:shd w:val="clear" w:color="auto" w:fill="FFFFFF"/>
        </w:rPr>
        <w:t>SEO-специалист и контент менеджер для оптимизации структуры сайта и его наполнения эффективно работающей информацией.</w:t>
      </w:r>
      <w:r>
        <w:rPr>
          <w:color w:val="444443"/>
          <w:sz w:val="28"/>
          <w:szCs w:val="28"/>
          <w:shd w:val="clear" w:color="auto" w:fill="FFFFFF"/>
        </w:rPr>
        <w:t xml:space="preserve"> </w:t>
      </w:r>
    </w:p>
    <w:p w14:paraId="13695785" w14:textId="4106BA11" w:rsidR="00847C9E" w:rsidRDefault="00E142E7" w:rsidP="0002468C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На следующем этапе</w:t>
      </w:r>
      <w:r w:rsidR="00A25DA7">
        <w:rPr>
          <w:sz w:val="28"/>
          <w:szCs w:val="28"/>
        </w:rPr>
        <w:t xml:space="preserve"> к работе приступают </w:t>
      </w:r>
      <w:r w:rsidR="00847C9E">
        <w:rPr>
          <w:sz w:val="28"/>
          <w:szCs w:val="28"/>
        </w:rPr>
        <w:t>программисты,</w:t>
      </w:r>
      <w:r w:rsidR="00A25DA7">
        <w:rPr>
          <w:sz w:val="28"/>
          <w:szCs w:val="28"/>
        </w:rPr>
        <w:t xml:space="preserve"> которые реализуют проект </w:t>
      </w:r>
      <w:r w:rsidR="00847C9E">
        <w:rPr>
          <w:sz w:val="28"/>
          <w:szCs w:val="28"/>
        </w:rPr>
        <w:t xml:space="preserve">в виде программного кода. </w:t>
      </w:r>
      <w:proofErr w:type="spellStart"/>
      <w:r w:rsidR="00847C9E">
        <w:rPr>
          <w:sz w:val="28"/>
          <w:szCs w:val="28"/>
        </w:rPr>
        <w:t>Фронтэнд</w:t>
      </w:r>
      <w:proofErr w:type="spellEnd"/>
      <w:r w:rsidR="00847C9E">
        <w:rPr>
          <w:sz w:val="28"/>
          <w:szCs w:val="28"/>
        </w:rPr>
        <w:t xml:space="preserve"> разработчик готовит всю интерфейсную часть проекта, а </w:t>
      </w:r>
      <w:proofErr w:type="spellStart"/>
      <w:r w:rsidR="00847C9E">
        <w:rPr>
          <w:sz w:val="28"/>
          <w:szCs w:val="28"/>
        </w:rPr>
        <w:t>Бэкэнд</w:t>
      </w:r>
      <w:proofErr w:type="spellEnd"/>
      <w:r w:rsidR="00847C9E">
        <w:rPr>
          <w:sz w:val="28"/>
          <w:szCs w:val="28"/>
        </w:rPr>
        <w:t xml:space="preserve"> специалист выполняет функциональную часть сайта</w:t>
      </w:r>
      <w:r>
        <w:rPr>
          <w:sz w:val="28"/>
          <w:szCs w:val="28"/>
        </w:rPr>
        <w:t xml:space="preserve"> с использованием необходимых серверных технологий.</w:t>
      </w:r>
    </w:p>
    <w:p w14:paraId="657B8C2B" w14:textId="10F82F21" w:rsidR="00DB6216" w:rsidRDefault="00E142E7" w:rsidP="0002468C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Важным шагом на этом этапе является</w:t>
      </w:r>
      <w:r w:rsidR="00DB6216">
        <w:rPr>
          <w:sz w:val="28"/>
          <w:szCs w:val="28"/>
        </w:rPr>
        <w:t xml:space="preserve"> всесторонне</w:t>
      </w:r>
      <w:r>
        <w:rPr>
          <w:sz w:val="28"/>
          <w:szCs w:val="28"/>
        </w:rPr>
        <w:t xml:space="preserve"> </w:t>
      </w:r>
      <w:r w:rsidR="00DB6216">
        <w:rPr>
          <w:sz w:val="28"/>
          <w:szCs w:val="28"/>
        </w:rPr>
        <w:t>тестирование веб-сайта, которое выполняется специалистом по тестированию программного обеспечения. Этап разработки завершается размещением сайта на хостинге, обучением заказчика пользоваться готовым сайт</w:t>
      </w:r>
      <w:r w:rsidR="008E52B0">
        <w:rPr>
          <w:sz w:val="28"/>
          <w:szCs w:val="28"/>
        </w:rPr>
        <w:t>о</w:t>
      </w:r>
      <w:r w:rsidR="00DB6216">
        <w:rPr>
          <w:sz w:val="28"/>
          <w:szCs w:val="28"/>
        </w:rPr>
        <w:t>м и сдачей проекта.</w:t>
      </w:r>
    </w:p>
    <w:p w14:paraId="10B367A2" w14:textId="0F1BF6D9" w:rsidR="00DB6216" w:rsidRDefault="00DB6216" w:rsidP="0002468C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Этап поддержки включает техническую поддержку – исправление багов, добавление нового функционала, рекламу и продвижение сайта в сети интернет.</w:t>
      </w:r>
    </w:p>
    <w:p w14:paraId="5F3D2582" w14:textId="5DFDF2FB" w:rsidR="00F64E5A" w:rsidRDefault="00DB6216" w:rsidP="00A25DA7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Состав </w:t>
      </w:r>
      <w:r w:rsidR="00F64E5A">
        <w:rPr>
          <w:sz w:val="28"/>
          <w:szCs w:val="28"/>
        </w:rPr>
        <w:t xml:space="preserve">работ на каждом </w:t>
      </w:r>
      <w:r>
        <w:rPr>
          <w:sz w:val="28"/>
          <w:szCs w:val="28"/>
        </w:rPr>
        <w:t>этап</w:t>
      </w:r>
      <w:r w:rsidR="00F64E5A">
        <w:rPr>
          <w:sz w:val="28"/>
          <w:szCs w:val="28"/>
        </w:rPr>
        <w:t>е</w:t>
      </w:r>
      <w:r>
        <w:rPr>
          <w:sz w:val="28"/>
          <w:szCs w:val="28"/>
        </w:rPr>
        <w:t xml:space="preserve">, </w:t>
      </w:r>
      <w:r w:rsidR="00F64E5A">
        <w:rPr>
          <w:sz w:val="28"/>
          <w:szCs w:val="28"/>
        </w:rPr>
        <w:t>количество и виды необходимых специалистов, оптимальная модель и методология разработки, сроки выполнения зависят как от сложности проекта, так и ряда других факторов.</w:t>
      </w:r>
    </w:p>
    <w:p w14:paraId="54E08550" w14:textId="158AFFF6" w:rsidR="00F64E5A" w:rsidRPr="00F64E5A" w:rsidRDefault="00F64E5A" w:rsidP="00A25DA7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Существуют различные модели и методологии управления созданием </w:t>
      </w:r>
      <w:r>
        <w:rPr>
          <w:sz w:val="28"/>
          <w:szCs w:val="28"/>
          <w:lang w:val="en-US"/>
        </w:rPr>
        <w:t>IT</w:t>
      </w:r>
      <w:r>
        <w:rPr>
          <w:sz w:val="28"/>
          <w:szCs w:val="28"/>
        </w:rPr>
        <w:t xml:space="preserve"> продуктов, которые применяются и при </w:t>
      </w:r>
      <w:r w:rsidR="00C934A7">
        <w:rPr>
          <w:sz w:val="28"/>
          <w:szCs w:val="28"/>
        </w:rPr>
        <w:t>разработке</w:t>
      </w:r>
      <w:r>
        <w:rPr>
          <w:sz w:val="28"/>
          <w:szCs w:val="28"/>
        </w:rPr>
        <w:t xml:space="preserve"> веб-сайтов. </w:t>
      </w:r>
    </w:p>
    <w:p w14:paraId="02365351" w14:textId="2773762A" w:rsidR="00D8308C" w:rsidRDefault="00C934A7" w:rsidP="00C31278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Выбор оптимального подхода</w:t>
      </w:r>
      <w:r w:rsidR="005A03ED">
        <w:rPr>
          <w:sz w:val="28"/>
          <w:szCs w:val="28"/>
        </w:rPr>
        <w:t xml:space="preserve"> особенно</w:t>
      </w:r>
      <w:r>
        <w:rPr>
          <w:sz w:val="28"/>
          <w:szCs w:val="28"/>
        </w:rPr>
        <w:t xml:space="preserve"> при реализации масштабных проектов является важным вопросом, который может значительно повлиять на сроки и бюджет проекта.</w:t>
      </w:r>
    </w:p>
    <w:p w14:paraId="3C199F6C" w14:textId="7774B934" w:rsidR="00C934A7" w:rsidRDefault="00C934A7" w:rsidP="00C31278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Можно отметить следующие модели разработки ПО:</w:t>
      </w:r>
    </w:p>
    <w:p w14:paraId="53F1F155" w14:textId="1A4D92EA" w:rsidR="00C934A7" w:rsidRDefault="00C934A7" w:rsidP="00AB5AAB">
      <w:pPr>
        <w:pStyle w:val="a7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Waterfall</w:t>
      </w:r>
      <w:r w:rsidRPr="00C934A7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</w:t>
      </w:r>
    </w:p>
    <w:p w14:paraId="2D09E7E3" w14:textId="79367A45" w:rsidR="00C934A7" w:rsidRDefault="00C934A7" w:rsidP="00AB5AAB">
      <w:pPr>
        <w:pStyle w:val="a7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V</w:t>
      </w:r>
      <w:r w:rsidRPr="00C934A7">
        <w:rPr>
          <w:sz w:val="28"/>
          <w:szCs w:val="28"/>
        </w:rPr>
        <w:t>-</w:t>
      </w:r>
      <w:r>
        <w:rPr>
          <w:sz w:val="28"/>
          <w:szCs w:val="28"/>
        </w:rPr>
        <w:t>образная модель</w:t>
      </w:r>
    </w:p>
    <w:p w14:paraId="39FDB076" w14:textId="3A2E19CA" w:rsidR="00C934A7" w:rsidRDefault="00C934A7" w:rsidP="00AB5AAB">
      <w:pPr>
        <w:pStyle w:val="a7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Спиральная модель</w:t>
      </w:r>
    </w:p>
    <w:p w14:paraId="15A023AA" w14:textId="5253CADB" w:rsidR="00C934A7" w:rsidRDefault="00C934A7" w:rsidP="00AB5AAB">
      <w:pPr>
        <w:pStyle w:val="a7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Интерактивная или итерационная модель</w:t>
      </w:r>
    </w:p>
    <w:p w14:paraId="739A1EEE" w14:textId="30F8733B" w:rsidR="00C934A7" w:rsidRDefault="00C934A7" w:rsidP="00AB5AAB">
      <w:pPr>
        <w:pStyle w:val="a7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Гибкие модели</w:t>
      </w:r>
    </w:p>
    <w:p w14:paraId="466979B2" w14:textId="77777777" w:rsidR="00B02D24" w:rsidRDefault="00B02D24" w:rsidP="00B02D24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</w:p>
    <w:p w14:paraId="6EE8DC2C" w14:textId="5B9546AE" w:rsidR="00C934A7" w:rsidRPr="00C934A7" w:rsidRDefault="00C934A7" w:rsidP="00C934A7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 части методологий управления </w:t>
      </w:r>
      <w:r>
        <w:rPr>
          <w:sz w:val="28"/>
          <w:szCs w:val="28"/>
          <w:lang w:val="en-US"/>
        </w:rPr>
        <w:t>IT</w:t>
      </w:r>
      <w:r w:rsidRPr="00C934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проектами одним </w:t>
      </w:r>
      <w:r w:rsidR="00B02D24">
        <w:rPr>
          <w:sz w:val="28"/>
          <w:szCs w:val="28"/>
        </w:rPr>
        <w:t>из передовых направлений</w:t>
      </w:r>
      <w:r>
        <w:rPr>
          <w:sz w:val="28"/>
          <w:szCs w:val="28"/>
        </w:rPr>
        <w:t xml:space="preserve"> </w:t>
      </w:r>
      <w:r w:rsidR="00B02D24">
        <w:rPr>
          <w:sz w:val="28"/>
          <w:szCs w:val="28"/>
        </w:rPr>
        <w:t>является использование гибких</w:t>
      </w:r>
      <w:r>
        <w:rPr>
          <w:sz w:val="28"/>
          <w:szCs w:val="28"/>
        </w:rPr>
        <w:t xml:space="preserve"> методологии </w:t>
      </w:r>
      <w:r w:rsidR="00B02D24">
        <w:rPr>
          <w:sz w:val="28"/>
          <w:szCs w:val="28"/>
        </w:rPr>
        <w:t xml:space="preserve">разработки, которые могут оптимальным решением в случае необходимости реализации сложных задач в условиях сжатых сроков, неопределенности технических и других аспектов </w:t>
      </w:r>
      <w:r w:rsidR="008E52B0">
        <w:rPr>
          <w:sz w:val="28"/>
          <w:szCs w:val="28"/>
        </w:rPr>
        <w:t>на момент старта</w:t>
      </w:r>
      <w:r w:rsidR="00B02D24">
        <w:rPr>
          <w:sz w:val="28"/>
          <w:szCs w:val="28"/>
        </w:rPr>
        <w:t xml:space="preserve"> проекта.</w:t>
      </w:r>
    </w:p>
    <w:p w14:paraId="53B88A52" w14:textId="448F38D2" w:rsidR="00D8308C" w:rsidRPr="000E6ECE" w:rsidRDefault="00B02D24" w:rsidP="00C31278">
      <w:pPr>
        <w:pStyle w:val="a7"/>
        <w:spacing w:before="0" w:beforeAutospacing="0" w:after="0" w:afterAutospacing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3A5DB" wp14:editId="4D15869B">
            <wp:extent cx="5733415" cy="15462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111"/>
                    <a:stretch/>
                  </pic:blipFill>
                  <pic:spPr bwMode="auto">
                    <a:xfrm>
                      <a:off x="0" y="0"/>
                      <a:ext cx="5733415" cy="154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D4B5" w14:textId="1E700442" w:rsidR="000372FC" w:rsidRDefault="000372FC" w:rsidP="00CB4AE0">
      <w:pPr>
        <w:pStyle w:val="a7"/>
        <w:spacing w:before="0" w:beforeAutospacing="0" w:after="0" w:afterAutospacing="0" w:line="360" w:lineRule="auto"/>
        <w:rPr>
          <w:rFonts w:ascii="Arial" w:hAnsi="Arial" w:cs="Arial"/>
          <w:b/>
          <w:bCs/>
          <w:caps/>
          <w:color w:val="222222"/>
          <w:sz w:val="23"/>
          <w:szCs w:val="23"/>
          <w:shd w:val="clear" w:color="auto" w:fill="FFFFFF"/>
        </w:rPr>
      </w:pPr>
    </w:p>
    <w:p w14:paraId="0D2CC755" w14:textId="02B71940" w:rsidR="004F6EFC" w:rsidRPr="00A9198F" w:rsidRDefault="004F6EFC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br w:type="page"/>
      </w:r>
    </w:p>
    <w:p w14:paraId="2CDE72AF" w14:textId="300A19F7" w:rsidR="004F6EFC" w:rsidRDefault="004F6EFC" w:rsidP="00462909">
      <w:pPr>
        <w:pStyle w:val="1"/>
      </w:pPr>
      <w:bookmarkStart w:id="37" w:name="_Toc159876982"/>
      <w:r>
        <w:lastRenderedPageBreak/>
        <w:t xml:space="preserve">Глава 2 Практическая </w:t>
      </w:r>
      <w:r w:rsidRPr="00E96617">
        <w:t xml:space="preserve">реализации задачи </w:t>
      </w:r>
      <w:r w:rsidR="00462909">
        <w:rPr>
          <w:lang w:val="ru-RU"/>
        </w:rPr>
        <w:t xml:space="preserve">по </w:t>
      </w:r>
      <w:r w:rsidRPr="00E96617">
        <w:t>созданию адаптивного веб-сайта</w:t>
      </w:r>
      <w:bookmarkEnd w:id="37"/>
    </w:p>
    <w:p w14:paraId="0E92D474" w14:textId="0F60C466" w:rsidR="00011CB7" w:rsidRDefault="00011CB7" w:rsidP="00011CB7">
      <w:pPr>
        <w:rPr>
          <w:lang w:val="ru-RU"/>
        </w:rPr>
      </w:pPr>
    </w:p>
    <w:p w14:paraId="2A06B731" w14:textId="5B432EB9" w:rsidR="00011CB7" w:rsidRDefault="00F207DF" w:rsidP="00096480">
      <w:pPr>
        <w:pStyle w:val="2"/>
      </w:pPr>
      <w:bookmarkStart w:id="38" w:name="_Toc159876983"/>
      <w:r>
        <w:rPr>
          <w:lang w:val="ru-RU"/>
        </w:rPr>
        <w:t>Инструменты, применяемые</w:t>
      </w:r>
      <w:r w:rsidRPr="00F207DF">
        <w:t xml:space="preserve"> </w:t>
      </w:r>
      <w:r>
        <w:rPr>
          <w:lang w:val="ru-RU"/>
        </w:rPr>
        <w:t>при</w:t>
      </w:r>
      <w:r w:rsidRPr="00F207DF">
        <w:t xml:space="preserve"> создании сайта</w:t>
      </w:r>
      <w:bookmarkEnd w:id="38"/>
    </w:p>
    <w:p w14:paraId="3B6460F3" w14:textId="77777777" w:rsidR="00F207DF" w:rsidRPr="00F207DF" w:rsidRDefault="00F207DF" w:rsidP="00F207DF"/>
    <w:p w14:paraId="5A98522F" w14:textId="77777777" w:rsidR="00A9198F" w:rsidRPr="008F529D" w:rsidRDefault="00A9198F" w:rsidP="00A9198F">
      <w:pPr>
        <w:pStyle w:val="a7"/>
        <w:shd w:val="clear" w:color="auto" w:fill="FFFFFF"/>
        <w:spacing w:before="0" w:beforeAutospacing="0" w:after="0" w:afterAutospacing="0"/>
        <w:ind w:left="720"/>
        <w:rPr>
          <w:rFonts w:asciiTheme="minorHAnsi" w:eastAsiaTheme="minorEastAsia" w:hAnsiTheme="minorHAnsi" w:cstheme="minorBidi"/>
          <w:b/>
          <w:sz w:val="40"/>
          <w:szCs w:val="40"/>
        </w:rPr>
      </w:pPr>
      <w:r>
        <w:rPr>
          <w:rFonts w:ascii="Arial" w:hAnsi="Arial" w:cs="Arial"/>
          <w:noProof/>
          <w:color w:val="0645AD"/>
          <w:sz w:val="19"/>
          <w:szCs w:val="19"/>
          <w:shd w:val="clear" w:color="auto" w:fill="F8F9FA"/>
        </w:rPr>
        <w:drawing>
          <wp:anchor distT="0" distB="0" distL="114300" distR="114300" simplePos="0" relativeHeight="251669504" behindDoc="1" locked="0" layoutInCell="1" allowOverlap="1" wp14:anchorId="3B334D56" wp14:editId="3A2AA11A">
            <wp:simplePos x="0" y="0"/>
            <wp:positionH relativeFrom="column">
              <wp:posOffset>28778</wp:posOffset>
            </wp:positionH>
            <wp:positionV relativeFrom="paragraph">
              <wp:posOffset>9855</wp:posOffset>
            </wp:positionV>
            <wp:extent cx="833755" cy="833755"/>
            <wp:effectExtent l="0" t="0" r="4445" b="4445"/>
            <wp:wrapTight wrapText="bothSides">
              <wp:wrapPolygon edited="0">
                <wp:start x="13819" y="0"/>
                <wp:lineTo x="0" y="4935"/>
                <wp:lineTo x="0" y="16286"/>
                <wp:lineTo x="12832" y="21222"/>
                <wp:lineTo x="13819" y="21222"/>
                <wp:lineTo x="17767" y="21222"/>
                <wp:lineTo x="21222" y="19248"/>
                <wp:lineTo x="21222" y="1974"/>
                <wp:lineTo x="17767" y="0"/>
                <wp:lineTo x="13819" y="0"/>
              </wp:wrapPolygon>
            </wp:wrapTight>
            <wp:docPr id="4" name="Рисунок 4" descr="Логотип программы Visual Studio Code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 программы Visual Studio Code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7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F529D">
        <w:rPr>
          <w:rFonts w:asciiTheme="minorHAnsi" w:eastAsiaTheme="minorEastAsia" w:hAnsiTheme="minorHAnsi" w:cstheme="minorBidi"/>
          <w:b/>
          <w:sz w:val="40"/>
          <w:szCs w:val="40"/>
        </w:rPr>
        <w:t>Visual</w:t>
      </w:r>
      <w:proofErr w:type="spellEnd"/>
    </w:p>
    <w:p w14:paraId="2095AD0B" w14:textId="77777777" w:rsidR="00A9198F" w:rsidRPr="008F529D" w:rsidRDefault="00A9198F" w:rsidP="00A9198F">
      <w:pPr>
        <w:pStyle w:val="a7"/>
        <w:shd w:val="clear" w:color="auto" w:fill="FFFFFF"/>
        <w:spacing w:before="0" w:beforeAutospacing="0" w:after="0" w:afterAutospacing="0"/>
        <w:ind w:left="720"/>
        <w:rPr>
          <w:rFonts w:asciiTheme="minorHAnsi" w:eastAsiaTheme="minorEastAsia" w:hAnsiTheme="minorHAnsi" w:cstheme="minorBidi"/>
          <w:b/>
          <w:sz w:val="40"/>
          <w:szCs w:val="40"/>
        </w:rPr>
      </w:pPr>
      <w:proofErr w:type="spellStart"/>
      <w:r w:rsidRPr="008F529D">
        <w:rPr>
          <w:rFonts w:asciiTheme="minorHAnsi" w:eastAsiaTheme="minorEastAsia" w:hAnsiTheme="minorHAnsi" w:cstheme="minorBidi"/>
          <w:b/>
          <w:sz w:val="40"/>
          <w:szCs w:val="40"/>
        </w:rPr>
        <w:t>Studio</w:t>
      </w:r>
      <w:proofErr w:type="spellEnd"/>
    </w:p>
    <w:p w14:paraId="291C3BEA" w14:textId="77777777" w:rsidR="00A9198F" w:rsidRPr="008F529D" w:rsidRDefault="00A9198F" w:rsidP="00A9198F">
      <w:pPr>
        <w:pStyle w:val="a7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sz w:val="40"/>
          <w:szCs w:val="40"/>
        </w:rPr>
      </w:pPr>
      <w:proofErr w:type="spellStart"/>
      <w:r w:rsidRPr="008F529D">
        <w:rPr>
          <w:rFonts w:asciiTheme="minorHAnsi" w:eastAsiaTheme="minorEastAsia" w:hAnsiTheme="minorHAnsi" w:cstheme="minorBidi"/>
          <w:b/>
          <w:sz w:val="40"/>
          <w:szCs w:val="40"/>
        </w:rPr>
        <w:t>Code</w:t>
      </w:r>
      <w:proofErr w:type="spellEnd"/>
    </w:p>
    <w:p w14:paraId="62BAFD0F" w14:textId="77777777" w:rsidR="00A9198F" w:rsidRPr="00B11CC9" w:rsidRDefault="00A9198F" w:rsidP="00B11CC9">
      <w:pPr>
        <w:pStyle w:val="ae"/>
        <w:spacing w:line="360" w:lineRule="auto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24549489" w14:textId="59F2CA88" w:rsidR="00B04533" w:rsidRDefault="00B04533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11CC9">
        <w:rPr>
          <w:rFonts w:ascii="Times New Roman" w:hAnsi="Times New Roman" w:cs="Times New Roman"/>
          <w:sz w:val="28"/>
          <w:szCs w:val="28"/>
          <w:lang w:val="ru-RU"/>
        </w:rPr>
        <w:t>Для написания кода проекта применяется редактор</w:t>
      </w:r>
      <w:r w:rsidR="00072DE7"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исходного кода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B11CC9"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11CC9" w:rsidRPr="00B11CC9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B11CC9"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1CC9" w:rsidRPr="00B11CC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B11CC9" w:rsidRPr="00B11CC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250ADF4" w14:textId="7C2E4EB7" w:rsidR="00A9198F" w:rsidRPr="00A9198F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11CC9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разработан компанией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>, выпуск пе</w:t>
      </w:r>
      <w:r>
        <w:rPr>
          <w:rFonts w:ascii="Times New Roman" w:hAnsi="Times New Roman" w:cs="Times New Roman"/>
          <w:sz w:val="28"/>
          <w:szCs w:val="28"/>
          <w:lang w:val="ru-RU"/>
        </w:rPr>
        <w:t>рвой версии состоялся в 2015 г.</w:t>
      </w:r>
    </w:p>
    <w:p w14:paraId="5C747467" w14:textId="5FCDC40E" w:rsidR="00A9198F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11CC9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11C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11CC9"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заслужил огромную популярность во всем мире и был выбран для работы над проектом благодаря следующим факторам:</w:t>
      </w:r>
    </w:p>
    <w:p w14:paraId="289B87BF" w14:textId="108062CF" w:rsid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Бесплатный,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кросс-платформенный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редактор с открытым исходным кодом</w:t>
      </w:r>
    </w:p>
    <w:p w14:paraId="285B4BA2" w14:textId="63C0CB2F" w:rsid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Встроенная поддержка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многих других языков программирования</w:t>
      </w:r>
    </w:p>
    <w:p w14:paraId="763FA6D5" w14:textId="15E6A514" w:rsidR="00A9198F" w:rsidRP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выбора и изменения языковых режимов</w:t>
      </w:r>
    </w:p>
    <w:p w14:paraId="2619209D" w14:textId="26633942" w:rsid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Встроенный отладчик, поддерживающий </w:t>
      </w:r>
      <w:r>
        <w:rPr>
          <w:rFonts w:ascii="Times New Roman" w:hAnsi="Times New Roman" w:cs="Times New Roman"/>
          <w:sz w:val="28"/>
          <w:szCs w:val="28"/>
          <w:lang w:val="en-US"/>
        </w:rPr>
        <w:t>Node.js</w:t>
      </w:r>
    </w:p>
    <w:p w14:paraId="479865EE" w14:textId="5F25B0F6" w:rsid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Встроенная интеграция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14:paraId="4402C494" w14:textId="4180DB30" w:rsidR="00A9198F" w:rsidRP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Широкие возможности настройки интерфейса</w:t>
      </w:r>
    </w:p>
    <w:p w14:paraId="5D86825D" w14:textId="77777777" w:rsidR="00A9198F" w:rsidRP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Доступная документация и обучающее видео</w:t>
      </w:r>
    </w:p>
    <w:p w14:paraId="7B7045F4" w14:textId="6F7D10B2" w:rsidR="00A9198F" w:rsidRDefault="00A9198F" w:rsidP="00AB5AAB">
      <w:pPr>
        <w:pStyle w:val="ae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Возможность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установки разнообразных расширений - просто и быстро используя встроенный интерфейс</w:t>
      </w:r>
    </w:p>
    <w:p w14:paraId="2BF676E0" w14:textId="5784A675" w:rsidR="00A9198F" w:rsidRPr="00A9198F" w:rsidRDefault="00A9198F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66BA05" w14:textId="2FB60A82" w:rsidR="00B11CC9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</w:t>
      </w:r>
      <w:r w:rsidR="00AD416F">
        <w:rPr>
          <w:rFonts w:ascii="Times New Roman" w:hAnsi="Times New Roman" w:cs="Times New Roman"/>
          <w:sz w:val="28"/>
          <w:szCs w:val="28"/>
          <w:lang w:val="ru-RU"/>
        </w:rPr>
        <w:t xml:space="preserve">установлен ряд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расширений, таких как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форматтеры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сниппеты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компилятор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>ранспайлер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позволяющих сделать работу с этими программами более удобной.</w:t>
      </w:r>
    </w:p>
    <w:p w14:paraId="75BDFC28" w14:textId="63E3F797" w:rsidR="00A9198F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9B79B5" w14:textId="31FA89B6" w:rsidR="00A9198F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Arial" w:hAnsi="Arial" w:cs="Arial"/>
          <w:noProof/>
          <w:color w:val="0645AD"/>
          <w:sz w:val="19"/>
          <w:szCs w:val="19"/>
          <w:shd w:val="clear" w:color="auto" w:fill="F8F9FA"/>
          <w:lang w:val="ru-RU"/>
        </w:rPr>
        <w:lastRenderedPageBreak/>
        <w:drawing>
          <wp:inline distT="0" distB="0" distL="0" distR="0" wp14:anchorId="7381CC14" wp14:editId="557F079C">
            <wp:extent cx="1828800" cy="760730"/>
            <wp:effectExtent l="0" t="0" r="0" b="1270"/>
            <wp:docPr id="5" name="Рисунок 5" descr="Логотип программы Git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Логотип программы Git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49EB" w14:textId="16F9A712" w:rsidR="00A9198F" w:rsidRPr="00260CB5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1F6441" w14:textId="77777777" w:rsidR="00C844E3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обеспечения надежного хранения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версирования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проекта применена система контроля версий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C844E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E16C12" w14:textId="5ECB010E" w:rsidR="00A35BE9" w:rsidRDefault="00C844E3" w:rsidP="00A35BE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844E3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C844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создан</w:t>
      </w:r>
      <w:r w:rsidRPr="00C844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46" w:tooltip="Торвальдс, Линус" w:history="1">
        <w:proofErr w:type="spellStart"/>
        <w:r w:rsidRPr="00C844E3">
          <w:rPr>
            <w:rFonts w:ascii="Times New Roman" w:hAnsi="Times New Roman" w:cs="Times New Roman"/>
            <w:sz w:val="28"/>
            <w:szCs w:val="28"/>
            <w:lang w:val="ru-RU"/>
          </w:rPr>
          <w:t>Линусом</w:t>
        </w:r>
        <w:proofErr w:type="spellEnd"/>
        <w:r w:rsidRPr="00C844E3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proofErr w:type="spellStart"/>
        <w:r w:rsidRPr="00C844E3">
          <w:rPr>
            <w:rFonts w:ascii="Times New Roman" w:hAnsi="Times New Roman" w:cs="Times New Roman"/>
            <w:sz w:val="28"/>
            <w:szCs w:val="28"/>
            <w:lang w:val="ru-RU"/>
          </w:rPr>
          <w:t>Торвальдсом</w:t>
        </w:r>
        <w:proofErr w:type="spellEnd"/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844E3">
        <w:rPr>
          <w:rFonts w:ascii="Times New Roman" w:hAnsi="Times New Roman" w:cs="Times New Roman"/>
          <w:sz w:val="28"/>
          <w:szCs w:val="28"/>
          <w:lang w:val="ru-RU"/>
        </w:rPr>
        <w:t>для организации разработки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47" w:tooltip="Ядро Linux" w:history="1">
        <w:r w:rsidRPr="00C844E3">
          <w:rPr>
            <w:rFonts w:ascii="Times New Roman" w:hAnsi="Times New Roman" w:cs="Times New Roman"/>
            <w:sz w:val="28"/>
            <w:szCs w:val="28"/>
            <w:lang w:val="ru-RU"/>
          </w:rPr>
          <w:t xml:space="preserve">ядра </w:t>
        </w:r>
        <w:proofErr w:type="spellStart"/>
        <w:r w:rsidRPr="00C844E3">
          <w:rPr>
            <w:rFonts w:ascii="Times New Roman" w:hAnsi="Times New Roman" w:cs="Times New Roman"/>
            <w:sz w:val="28"/>
            <w:szCs w:val="28"/>
            <w:lang w:val="ru-RU"/>
          </w:rPr>
          <w:t>Linux</w:t>
        </w:r>
        <w:proofErr w:type="spellEnd"/>
      </w:hyperlink>
      <w:r w:rsidRPr="00C844E3">
        <w:rPr>
          <w:rFonts w:ascii="Times New Roman" w:hAnsi="Times New Roman" w:cs="Times New Roman"/>
          <w:sz w:val="28"/>
          <w:szCs w:val="28"/>
          <w:lang w:val="ru-RU"/>
        </w:rPr>
        <w:t xml:space="preserve">. Первая версия </w:t>
      </w:r>
      <w:proofErr w:type="spellStart"/>
      <w:r w:rsidRPr="00C844E3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C844E3">
        <w:rPr>
          <w:rFonts w:ascii="Times New Roman" w:hAnsi="Times New Roman" w:cs="Times New Roman"/>
          <w:sz w:val="28"/>
          <w:szCs w:val="28"/>
          <w:lang w:val="ru-RU"/>
        </w:rPr>
        <w:t xml:space="preserve"> выпущена в 2005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году. Сегодня </w:t>
      </w:r>
      <w:proofErr w:type="spellStart"/>
      <w:r w:rsidRPr="00A35BE9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A35BE9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самой популярной системой контроля версиями и используется в огр</w:t>
      </w:r>
      <w:r w:rsidR="00A35BE9" w:rsidRPr="00A35BE9">
        <w:rPr>
          <w:rFonts w:ascii="Times New Roman" w:hAnsi="Times New Roman" w:cs="Times New Roman"/>
          <w:sz w:val="28"/>
          <w:szCs w:val="28"/>
          <w:lang w:val="ru-RU"/>
        </w:rPr>
        <w:t xml:space="preserve">омном количестве проектов </w:t>
      </w:r>
      <w:r w:rsidRPr="00A35BE9">
        <w:rPr>
          <w:rFonts w:ascii="Times New Roman" w:hAnsi="Times New Roman" w:cs="Times New Roman"/>
          <w:sz w:val="28"/>
          <w:szCs w:val="28"/>
          <w:lang w:val="ru-RU"/>
        </w:rPr>
        <w:t xml:space="preserve">по разработке </w:t>
      </w:r>
      <w:r w:rsidR="00A35BE9" w:rsidRPr="00A35BE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программного обеспечения по всему миру. </w:t>
      </w:r>
      <w:proofErr w:type="spellStart"/>
      <w:r w:rsidR="00A35BE9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A35BE9" w:rsidRPr="00A35B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35BE9">
        <w:rPr>
          <w:rFonts w:ascii="Times New Roman" w:hAnsi="Times New Roman" w:cs="Times New Roman"/>
          <w:sz w:val="28"/>
          <w:szCs w:val="28"/>
          <w:lang w:val="ru-RU"/>
        </w:rPr>
        <w:t xml:space="preserve">отлично работает со всеми популярными операционными </w:t>
      </w:r>
      <w:r w:rsidRPr="00C844E3">
        <w:rPr>
          <w:rFonts w:ascii="Times New Roman" w:hAnsi="Times New Roman" w:cs="Times New Roman"/>
          <w:sz w:val="28"/>
          <w:szCs w:val="28"/>
          <w:lang w:val="ru-RU"/>
        </w:rPr>
        <w:t>систем</w:t>
      </w:r>
      <w:r w:rsidR="00A35BE9">
        <w:rPr>
          <w:rFonts w:ascii="Times New Roman" w:hAnsi="Times New Roman" w:cs="Times New Roman"/>
          <w:sz w:val="28"/>
          <w:szCs w:val="28"/>
          <w:lang w:val="ru-RU"/>
        </w:rPr>
        <w:t>ами и средами разработки</w:t>
      </w:r>
      <w:r w:rsidRPr="00C844E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35B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DB541BD" w14:textId="59FBDB2F" w:rsidR="00C844E3" w:rsidRDefault="00A35BE9" w:rsidP="00A35BE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9198F">
        <w:rPr>
          <w:rFonts w:ascii="Times New Roman" w:hAnsi="Times New Roman" w:cs="Times New Roman"/>
          <w:sz w:val="28"/>
          <w:szCs w:val="28"/>
          <w:lang w:val="ru-RU"/>
        </w:rPr>
        <w:t>Visual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9198F">
        <w:rPr>
          <w:rFonts w:ascii="Times New Roman" w:hAnsi="Times New Roman" w:cs="Times New Roman"/>
          <w:sz w:val="28"/>
          <w:szCs w:val="28"/>
          <w:lang w:val="ru-RU"/>
        </w:rPr>
        <w:t>Studio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9198F">
        <w:rPr>
          <w:rFonts w:ascii="Times New Roman" w:hAnsi="Times New Roman" w:cs="Times New Roman"/>
          <w:sz w:val="28"/>
          <w:szCs w:val="28"/>
          <w:lang w:val="ru-RU"/>
        </w:rPr>
        <w:t>Code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полностью интегрирован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позволяет мгновенно видеть внесенные изменения прямо в редакторе</w:t>
      </w:r>
      <w:r w:rsidRPr="00CC09F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CD4D9B" w14:textId="3FE28D2C" w:rsidR="00CC09FC" w:rsidRPr="00CC09FC" w:rsidRDefault="00CC09FC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 могут использоваться различные </w:t>
      </w:r>
      <w:hyperlink r:id="rId48" w:tgtFrame="_blank" w:history="1">
        <w:proofErr w:type="spellStart"/>
        <w:r w:rsidRPr="00CC09FC">
          <w:rPr>
            <w:rFonts w:ascii="Times New Roman" w:hAnsi="Times New Roman" w:cs="Times New Roman"/>
            <w:sz w:val="28"/>
            <w:szCs w:val="28"/>
            <w:lang w:val="ru-RU"/>
          </w:rPr>
          <w:t>Git</w:t>
        </w:r>
        <w:proofErr w:type="spellEnd"/>
        <w:r w:rsidRPr="00CC09FC">
          <w:rPr>
            <w:rFonts w:ascii="Times New Roman" w:hAnsi="Times New Roman" w:cs="Times New Roman"/>
            <w:sz w:val="28"/>
            <w:szCs w:val="28"/>
            <w:lang w:val="ru-RU"/>
          </w:rPr>
          <w:t>-клиенты с графическим интерфейсом</w:t>
        </w:r>
      </w:hyperlink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, например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Kraken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Desktop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SourceTree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 или окно терминала.</w:t>
      </w:r>
    </w:p>
    <w:p w14:paraId="63A2D4BE" w14:textId="77777777" w:rsidR="00CC1BF5" w:rsidRDefault="00CC09FC" w:rsidP="00CC1BF5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При подготовке дипломного проекта все взаимодействие с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CC09FC">
        <w:rPr>
          <w:rFonts w:ascii="Times New Roman" w:hAnsi="Times New Roman" w:cs="Times New Roman"/>
          <w:sz w:val="28"/>
          <w:szCs w:val="28"/>
          <w:lang w:val="ru-RU"/>
        </w:rPr>
        <w:t xml:space="preserve"> осуществлялось через терминал VS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C09FC">
        <w:rPr>
          <w:rFonts w:ascii="Times New Roman" w:hAnsi="Times New Roman" w:cs="Times New Roman"/>
          <w:sz w:val="28"/>
          <w:szCs w:val="28"/>
          <w:lang w:val="ru-RU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C1BF5">
        <w:rPr>
          <w:rFonts w:ascii="Times New Roman" w:hAnsi="Times New Roman" w:cs="Times New Roman"/>
          <w:sz w:val="28"/>
          <w:szCs w:val="28"/>
          <w:lang w:val="ru-RU"/>
        </w:rPr>
        <w:t xml:space="preserve"> Также, как и </w:t>
      </w:r>
      <w:r w:rsidR="00CC1BF5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CC1BF5"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1BF5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C1BF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CC1BF5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CC1BF5"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C1BF5">
        <w:rPr>
          <w:rFonts w:ascii="Times New Roman" w:hAnsi="Times New Roman" w:cs="Times New Roman"/>
          <w:sz w:val="28"/>
          <w:szCs w:val="28"/>
          <w:lang w:val="ru-RU"/>
        </w:rPr>
        <w:t>был установлен локально на ноутбук.</w:t>
      </w:r>
    </w:p>
    <w:p w14:paraId="5BF808B8" w14:textId="7CB26A3E" w:rsidR="00A9198F" w:rsidRPr="00CC09FC" w:rsidRDefault="00A9198F" w:rsidP="00B11C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C6DD1F8" w14:textId="4A59CB9D" w:rsidR="008F529D" w:rsidRPr="00A9198F" w:rsidRDefault="008F529D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1E51562" w14:textId="77777777" w:rsidR="00F6189E" w:rsidRPr="00A9198F" w:rsidRDefault="00F6189E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A1F189" w14:textId="60C2F33E" w:rsidR="008F529D" w:rsidRPr="00A9198F" w:rsidRDefault="008F529D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96F1E28" w14:textId="47D7DBCD" w:rsidR="008F529D" w:rsidRDefault="008F529D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9198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300F35" wp14:editId="2D8E5AE9">
            <wp:extent cx="1456290" cy="13556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13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BD28" w14:textId="4AC39D28" w:rsidR="00A9198F" w:rsidRDefault="00A9198F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с удаленными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репозиториями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выбран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разработанный компанией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Miscrosoft</w:t>
      </w:r>
      <w:proofErr w:type="spellEnd"/>
      <w:r w:rsidRPr="00A9198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94616D" w14:textId="1C11FF30" w:rsidR="00B43664" w:rsidRPr="00B43664" w:rsidRDefault="00B43664" w:rsidP="00B43664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GitHub</w:t>
      </w:r>
      <w:r w:rsidRPr="00B4366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является крупнейшей веб-платформой для хостинга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4366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проектов и совместной разработки. На конец 2023 года этим сервисом пользуется более 100 миллионов разработчиков, более 4 миллионов организаций, которыми было создано более 330 миллионов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репозиториев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D70D47B" w14:textId="66074E50" w:rsidR="00B43664" w:rsidRPr="00B43664" w:rsidRDefault="00B43664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Владельцем сервиса является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436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1D7AF6" w14:textId="18FDE90C" w:rsidR="00A9198F" w:rsidRPr="00E62814" w:rsidRDefault="00A9198F" w:rsidP="000F691C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Специально для </w:t>
      </w:r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дипломного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91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</w:t>
      </w:r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дан новый публичный </w:t>
      </w:r>
      <w:proofErr w:type="spellStart"/>
      <w:r w:rsidR="00E62814"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. Этот </w:t>
      </w:r>
      <w:proofErr w:type="spellStart"/>
      <w:r w:rsidR="00E62814"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как входе самостоятельной работы над проектом, что позволяет поддерживать активными навыки использования </w:t>
      </w:r>
      <w:proofErr w:type="spellStart"/>
      <w:r w:rsidR="00E6281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E62814" w:rsidRPr="00E62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E62814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62814">
        <w:rPr>
          <w:rFonts w:ascii="Times New Roman" w:hAnsi="Times New Roman" w:cs="Times New Roman"/>
          <w:sz w:val="28"/>
          <w:szCs w:val="28"/>
          <w:lang w:val="ru-RU"/>
        </w:rPr>
        <w:t xml:space="preserve">, так и для передачи проекта на проверку экспертам </w:t>
      </w:r>
      <w:proofErr w:type="spellStart"/>
      <w:r w:rsidR="00E62814"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  <w:r w:rsidR="00E62814" w:rsidRPr="00E6281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1E94AB" w14:textId="4C50F213" w:rsidR="00A9198F" w:rsidRPr="00A9198F" w:rsidRDefault="00A9198F" w:rsidP="00A9198F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B44C0C1" w14:textId="47A3A007" w:rsidR="00011CB7" w:rsidRDefault="00011CB7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62B23B45" w14:textId="19AC86FE" w:rsidR="00011CB7" w:rsidRDefault="00C6528C" w:rsidP="00096480">
      <w:pPr>
        <w:pStyle w:val="2"/>
      </w:pPr>
      <w:bookmarkStart w:id="39" w:name="_Toc159876984"/>
      <w:r>
        <w:lastRenderedPageBreak/>
        <w:t xml:space="preserve">Выбор макета </w:t>
      </w:r>
      <w:proofErr w:type="spellStart"/>
      <w:r>
        <w:rPr>
          <w:lang w:val="en-US"/>
        </w:rPr>
        <w:t>Figma</w:t>
      </w:r>
      <w:bookmarkEnd w:id="39"/>
      <w:proofErr w:type="spellEnd"/>
    </w:p>
    <w:p w14:paraId="2003F580" w14:textId="41F79C6A" w:rsidR="003225B8" w:rsidRDefault="003225B8" w:rsidP="00011CB7">
      <w:pPr>
        <w:pStyle w:val="ae"/>
        <w:rPr>
          <w:lang w:val="ru-RU"/>
        </w:rPr>
      </w:pPr>
    </w:p>
    <w:p w14:paraId="4AC10B07" w14:textId="3C0BF00B" w:rsidR="00754D8F" w:rsidRPr="000F691C" w:rsidRDefault="000F691C" w:rsidP="00B7584E">
      <w:pPr>
        <w:pStyle w:val="a7"/>
        <w:shd w:val="clear" w:color="auto" w:fill="FFFFFF"/>
        <w:spacing w:before="0" w:beforeAutospacing="0" w:after="0" w:afterAutospacing="0" w:line="360" w:lineRule="auto"/>
        <w:ind w:left="1758"/>
        <w:rPr>
          <w:rFonts w:eastAsiaTheme="minorEastAsia"/>
          <w:sz w:val="28"/>
          <w:szCs w:val="28"/>
        </w:rPr>
      </w:pPr>
      <w:r>
        <w:rPr>
          <w:rFonts w:ascii="Arial" w:hAnsi="Arial" w:cs="Arial"/>
          <w:noProof/>
          <w:color w:val="0645AD"/>
          <w:sz w:val="19"/>
          <w:szCs w:val="19"/>
          <w:shd w:val="clear" w:color="auto" w:fill="F8F9FA"/>
        </w:rPr>
        <w:drawing>
          <wp:anchor distT="0" distB="0" distL="114300" distR="114300" simplePos="0" relativeHeight="251672576" behindDoc="0" locked="0" layoutInCell="1" allowOverlap="1" wp14:anchorId="6921883A" wp14:editId="6E04CD06">
            <wp:simplePos x="0" y="0"/>
            <wp:positionH relativeFrom="column">
              <wp:posOffset>58522</wp:posOffset>
            </wp:positionH>
            <wp:positionV relativeFrom="paragraph">
              <wp:posOffset>96368</wp:posOffset>
            </wp:positionV>
            <wp:extent cx="504825" cy="760730"/>
            <wp:effectExtent l="0" t="0" r="9525" b="1270"/>
            <wp:wrapThrough wrapText="bothSides">
              <wp:wrapPolygon edited="0">
                <wp:start x="815" y="0"/>
                <wp:lineTo x="0" y="1623"/>
                <wp:lineTo x="0" y="20013"/>
                <wp:lineTo x="815" y="21095"/>
                <wp:lineTo x="9781" y="21095"/>
                <wp:lineTo x="10596" y="21095"/>
                <wp:lineTo x="12226" y="17309"/>
                <wp:lineTo x="21192" y="13523"/>
                <wp:lineTo x="21192" y="1623"/>
                <wp:lineTo x="20377" y="0"/>
                <wp:lineTo x="815" y="0"/>
              </wp:wrapPolygon>
            </wp:wrapThrough>
            <wp:docPr id="7" name="Рисунок 7" descr="Изображение логотипа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логотипа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25B8" w:rsidRPr="000F691C">
        <w:rPr>
          <w:rFonts w:eastAsiaTheme="minorEastAsia"/>
          <w:sz w:val="28"/>
          <w:szCs w:val="28"/>
        </w:rPr>
        <w:t xml:space="preserve">Для выполнения проекта выбран макет сайта, дизайн которого сделан в программе </w:t>
      </w:r>
      <w:proofErr w:type="spellStart"/>
      <w:r w:rsidR="003225B8" w:rsidRPr="000F691C">
        <w:rPr>
          <w:rFonts w:eastAsiaTheme="minorEastAsia"/>
          <w:sz w:val="28"/>
          <w:szCs w:val="28"/>
        </w:rPr>
        <w:t>Figma</w:t>
      </w:r>
      <w:proofErr w:type="spellEnd"/>
      <w:r w:rsidR="003225B8" w:rsidRPr="000F691C">
        <w:rPr>
          <w:rFonts w:eastAsiaTheme="minorEastAsia"/>
          <w:sz w:val="28"/>
          <w:szCs w:val="28"/>
        </w:rPr>
        <w:t>.</w:t>
      </w:r>
    </w:p>
    <w:p w14:paraId="275CF2A3" w14:textId="5EDE1AED" w:rsidR="00B7584E" w:rsidRDefault="00B7584E" w:rsidP="00B7584E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8F4480" wp14:editId="5BB1103D">
                <wp:simplePos x="0" y="0"/>
                <wp:positionH relativeFrom="margin">
                  <wp:align>left</wp:align>
                </wp:positionH>
                <wp:positionV relativeFrom="paragraph">
                  <wp:posOffset>294640</wp:posOffset>
                </wp:positionV>
                <wp:extent cx="1148080" cy="460375"/>
                <wp:effectExtent l="0" t="0" r="0" b="0"/>
                <wp:wrapThrough wrapText="bothSides">
                  <wp:wrapPolygon edited="0">
                    <wp:start x="1075" y="0"/>
                    <wp:lineTo x="1075" y="20557"/>
                    <wp:lineTo x="20429" y="20557"/>
                    <wp:lineTo x="20429" y="0"/>
                    <wp:lineTo x="1075" y="0"/>
                  </wp:wrapPolygon>
                </wp:wrapThrough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080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58C23" w14:textId="022321E4" w:rsidR="00EB17BB" w:rsidRDefault="00EB17BB">
                            <w:proofErr w:type="spellStart"/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Figma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F4480" id="Надпись 15" o:spid="_x0000_s1028" type="#_x0000_t202" style="position:absolute;left:0;text-align:left;margin-left:0;margin-top:23.2pt;width:90.4pt;height:36.2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" filled="f" stroked="f" strokeweight=".5pt">
                <v:textbox>
                  <w:txbxContent>
                    <w:p w14:paraId="47E58C23" w14:textId="022321E4" w:rsidR="00EB17BB" w:rsidRDefault="00EB17BB">
                      <w:proofErr w:type="spellStart"/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Figma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ru-RU"/>
        </w:rPr>
        <w:drawing>
          <wp:anchor distT="0" distB="0" distL="114300" distR="114300" simplePos="0" relativeHeight="251671552" behindDoc="1" locked="0" layoutInCell="1" allowOverlap="1" wp14:anchorId="3F72722C" wp14:editId="73307CE1">
            <wp:simplePos x="0" y="0"/>
            <wp:positionH relativeFrom="column">
              <wp:posOffset>3934384</wp:posOffset>
            </wp:positionH>
            <wp:positionV relativeFrom="paragraph">
              <wp:posOffset>887502</wp:posOffset>
            </wp:positionV>
            <wp:extent cx="2402205" cy="6773291"/>
            <wp:effectExtent l="0" t="0" r="0" b="8890"/>
            <wp:wrapTight wrapText="bothSides">
              <wp:wrapPolygon edited="0">
                <wp:start x="0" y="0"/>
                <wp:lineTo x="0" y="21568"/>
                <wp:lineTo x="21412" y="21568"/>
                <wp:lineTo x="21412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6773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proofErr w:type="spellStart"/>
      <w:r w:rsidR="00C65EE4" w:rsidRPr="000F691C">
        <w:rPr>
          <w:rFonts w:ascii="Times New Roman" w:hAnsi="Times New Roman" w:cs="Times New Roman"/>
          <w:sz w:val="28"/>
          <w:szCs w:val="28"/>
          <w:lang w:val="ru-RU"/>
        </w:rPr>
        <w:t>Figma</w:t>
      </w:r>
      <w:proofErr w:type="spellEnd"/>
      <w:r w:rsidR="000F691C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C65EE4"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это сервис для разработки и </w:t>
      </w:r>
      <w:proofErr w:type="spellStart"/>
      <w:r w:rsidR="00C65EE4" w:rsidRPr="000F691C">
        <w:rPr>
          <w:rFonts w:ascii="Times New Roman" w:hAnsi="Times New Roman" w:cs="Times New Roman"/>
          <w:sz w:val="28"/>
          <w:szCs w:val="28"/>
          <w:lang w:val="ru-RU"/>
        </w:rPr>
        <w:t>прототипирования</w:t>
      </w:r>
      <w:proofErr w:type="spellEnd"/>
      <w:r w:rsidR="00C65EE4"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 веб-сайтов, мобильных приложений и других цифровых продуктов, позволяющий пользователь совместно работать над проектом в онлайн режиме.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1A2FE6" w14:textId="2961C8B1" w:rsidR="00C65EE4" w:rsidRPr="000F691C" w:rsidRDefault="00C65EE4" w:rsidP="000F691C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Данный сервис начал развиваться в 2012 года и на сегодняшний день </w:t>
      </w:r>
      <w:proofErr w:type="spellStart"/>
      <w:r w:rsidRPr="000F691C">
        <w:rPr>
          <w:rFonts w:ascii="Times New Roman" w:hAnsi="Times New Roman" w:cs="Times New Roman"/>
          <w:sz w:val="28"/>
          <w:szCs w:val="28"/>
          <w:lang w:val="ru-RU"/>
        </w:rPr>
        <w:t>Figma</w:t>
      </w:r>
      <w:proofErr w:type="spellEnd"/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 стала одним из наиболее популярных графических редакторов в веб разработке в мире. Владельцем </w:t>
      </w:r>
      <w:proofErr w:type="spellStart"/>
      <w:r w:rsidRPr="000F691C">
        <w:rPr>
          <w:rFonts w:ascii="Times New Roman" w:hAnsi="Times New Roman" w:cs="Times New Roman"/>
          <w:sz w:val="28"/>
          <w:szCs w:val="28"/>
          <w:lang w:val="ru-RU"/>
        </w:rPr>
        <w:t>Figma</w:t>
      </w:r>
      <w:proofErr w:type="spellEnd"/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компания </w:t>
      </w:r>
      <w:proofErr w:type="spellStart"/>
      <w:r w:rsidRPr="000F691C">
        <w:rPr>
          <w:rFonts w:ascii="Times New Roman" w:hAnsi="Times New Roman" w:cs="Times New Roman"/>
          <w:sz w:val="28"/>
          <w:szCs w:val="28"/>
          <w:lang w:val="ru-RU"/>
        </w:rPr>
        <w:t>Adobe</w:t>
      </w:r>
      <w:proofErr w:type="spellEnd"/>
      <w:r w:rsidRPr="000F69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948A46" w14:textId="134E91EA" w:rsidR="00C65EE4" w:rsidRDefault="00C65EE4" w:rsidP="00011CB7">
      <w:pPr>
        <w:pStyle w:val="ae"/>
        <w:rPr>
          <w:lang w:val="ru-RU"/>
        </w:rPr>
      </w:pPr>
    </w:p>
    <w:p w14:paraId="48408557" w14:textId="72570DF7" w:rsidR="000F691C" w:rsidRDefault="000F691C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691C">
        <w:rPr>
          <w:rFonts w:ascii="Times New Roman" w:hAnsi="Times New Roman" w:cs="Times New Roman"/>
          <w:sz w:val="28"/>
          <w:szCs w:val="28"/>
          <w:lang w:val="ru-RU"/>
        </w:rPr>
        <w:t>Решение использовать этот макет принято по следующим причинам:</w:t>
      </w:r>
    </w:p>
    <w:p w14:paraId="648EF51F" w14:textId="67EF4768" w:rsidR="000F691C" w:rsidRDefault="000F691C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F691C">
        <w:rPr>
          <w:rFonts w:ascii="Times New Roman" w:hAnsi="Times New Roman" w:cs="Times New Roman"/>
          <w:sz w:val="28"/>
          <w:szCs w:val="28"/>
          <w:lang w:val="ru-RU"/>
        </w:rPr>
        <w:t>Актуальность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тематики - </w:t>
      </w:r>
      <w:r w:rsidR="00C93FC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нтернет магазины и </w:t>
      </w:r>
      <w:proofErr w:type="spellStart"/>
      <w:r w:rsidRPr="000F691C">
        <w:rPr>
          <w:rFonts w:ascii="Times New Roman" w:hAnsi="Times New Roman" w:cs="Times New Roman"/>
          <w:sz w:val="28"/>
          <w:szCs w:val="28"/>
          <w:lang w:val="ru-RU"/>
        </w:rPr>
        <w:t>лендинг</w:t>
      </w:r>
      <w:proofErr w:type="spellEnd"/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 страницы продаж являются востребованными продуктами в </w:t>
      </w:r>
      <w:proofErr w:type="spellStart"/>
      <w:r w:rsidRPr="000F691C">
        <w:rPr>
          <w:rFonts w:ascii="Times New Roman" w:hAnsi="Times New Roman" w:cs="Times New Roman"/>
          <w:sz w:val="28"/>
          <w:szCs w:val="28"/>
          <w:lang w:val="ru-RU"/>
        </w:rPr>
        <w:t>фронтенд</w:t>
      </w:r>
      <w:proofErr w:type="spellEnd"/>
      <w:r w:rsidRPr="000F691C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прогнозируется что этот спрос ситуация сохранится в ближайшие годы.</w:t>
      </w:r>
    </w:p>
    <w:p w14:paraId="55954258" w14:textId="73C36F47" w:rsidR="00C93FC9" w:rsidRDefault="00C93FC9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Использование макета для разработки сайта позволяет смоделировать реальную рабочую ситуацию, когда разработчик получает макет от дизайнера и взаимодействует с ним в рамках одной команды.</w:t>
      </w:r>
    </w:p>
    <w:p w14:paraId="0581174D" w14:textId="175229A2" w:rsidR="00C93FC9" w:rsidRDefault="00C93FC9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Макет </w:t>
      </w:r>
      <w:r w:rsidR="00C10222">
        <w:rPr>
          <w:rFonts w:ascii="Times New Roman" w:hAnsi="Times New Roman" w:cs="Times New Roman"/>
          <w:sz w:val="28"/>
          <w:szCs w:val="28"/>
          <w:lang w:val="ru-RU"/>
        </w:rPr>
        <w:t xml:space="preserve">сайта </w:t>
      </w:r>
      <w:r>
        <w:rPr>
          <w:rFonts w:ascii="Times New Roman" w:hAnsi="Times New Roman" w:cs="Times New Roman"/>
          <w:sz w:val="28"/>
          <w:szCs w:val="28"/>
          <w:lang w:val="ru-RU"/>
        </w:rPr>
        <w:t>включает</w:t>
      </w:r>
      <w:r w:rsidR="00C10222">
        <w:rPr>
          <w:rFonts w:ascii="Times New Roman" w:hAnsi="Times New Roman" w:cs="Times New Roman"/>
          <w:sz w:val="28"/>
          <w:szCs w:val="28"/>
          <w:lang w:val="ru-RU"/>
        </w:rPr>
        <w:t xml:space="preserve"> дизайн для мобильной и планшетной версий сайта, что служит необходимой основой для создания качественного адаптивный веб-сайт. Адаптивность веб-приложений под устройства различных форматов является очень важным для </w:t>
      </w:r>
      <w:r w:rsidR="00C10222">
        <w:rPr>
          <w:rFonts w:ascii="Times New Roman" w:hAnsi="Times New Roman" w:cs="Times New Roman"/>
          <w:sz w:val="28"/>
          <w:szCs w:val="28"/>
          <w:lang w:val="ru-RU"/>
        </w:rPr>
        <w:lastRenderedPageBreak/>
        <w:t>формирования положительного пользовательского опыта от взаимодействия с продуктом.</w:t>
      </w:r>
    </w:p>
    <w:p w14:paraId="4613FBBA" w14:textId="40D22960" w:rsidR="00C10222" w:rsidRDefault="00C10222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Подходящий уровень сложности макета, который позволяет в рамках дипломной работы продемонстрировать имеющиеся и развить дополнительные навыки работы со многими ключевыми инструментами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на этапе верстки, стилизации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анимирования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сайта.</w:t>
      </w:r>
    </w:p>
    <w:p w14:paraId="5B33B131" w14:textId="33B5D1E6" w:rsidR="00B7584E" w:rsidRDefault="00B7584E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Наличие</w:t>
      </w:r>
      <w:r w:rsidRPr="00B75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бесплатных макетов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свободного использования в сети интернет.</w:t>
      </w:r>
    </w:p>
    <w:p w14:paraId="7A25DC95" w14:textId="18453D3D" w:rsidR="0055270C" w:rsidRDefault="00FA00ED" w:rsidP="00C93FC9">
      <w:pPr>
        <w:pStyle w:val="ae"/>
        <w:spacing w:line="360" w:lineRule="auto"/>
        <w:rPr>
          <w:ins w:id="40" w:author="Пользователь" w:date="2024-02-27T13:50:00Z"/>
          <w:rFonts w:ascii="Times New Roman" w:hAnsi="Times New Roman" w:cs="Times New Roman"/>
          <w:sz w:val="28"/>
          <w:szCs w:val="28"/>
          <w:lang w:val="ru-RU"/>
        </w:rPr>
      </w:pPr>
      <w:ins w:id="41" w:author="Пользователь" w:date="2024-02-27T13:4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Как было упомянуто во </w:t>
        </w:r>
      </w:ins>
      <w:ins w:id="42" w:author="Пользователь" w:date="2024-02-27T13:45:00Z">
        <w:r>
          <w:rPr>
            <w:rFonts w:ascii="Times New Roman" w:hAnsi="Times New Roman" w:cs="Times New Roman"/>
            <w:sz w:val="28"/>
            <w:szCs w:val="28"/>
            <w:lang w:val="ru-RU"/>
          </w:rPr>
          <w:t>В</w:t>
        </w:r>
      </w:ins>
      <w:ins w:id="43" w:author="Пользователь" w:date="2024-02-27T13:4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ведении, в ходе работы над проектом было принято решение дополнить </w:t>
        </w:r>
      </w:ins>
      <w:ins w:id="44" w:author="Пользователь" w:date="2024-02-27T13:45:00Z">
        <w:r>
          <w:rPr>
            <w:rFonts w:ascii="Times New Roman" w:hAnsi="Times New Roman" w:cs="Times New Roman"/>
            <w:sz w:val="28"/>
            <w:szCs w:val="28"/>
            <w:lang w:val="ru-RU"/>
          </w:rPr>
          <w:t>главную страницу сайта,</w:t>
        </w:r>
      </w:ins>
      <w:ins w:id="45" w:author="Пользователь" w:date="2024-02-27T13:4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созданную по макету </w:t>
        </w:r>
      </w:ins>
      <w:proofErr w:type="spellStart"/>
      <w:ins w:id="46" w:author="Пользователь" w:date="2024-02-27T13:45:00Z">
        <w:r>
          <w:rPr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47" w:author="Пользователь" w:date="2024-02-27T13:46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>рядом</w:t>
        </w:r>
      </w:ins>
      <w:ins w:id="48" w:author="Пользователь" w:date="2024-02-27T13:4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49" w:author="Пользователь" w:date="2024-02-27T13:46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внутренних </w:t>
        </w:r>
      </w:ins>
      <w:ins w:id="50" w:author="Пользователь" w:date="2024-02-27T13:45:00Z">
        <w:r>
          <w:rPr>
            <w:rFonts w:ascii="Times New Roman" w:hAnsi="Times New Roman" w:cs="Times New Roman"/>
            <w:sz w:val="28"/>
            <w:szCs w:val="28"/>
            <w:lang w:val="ru-RU"/>
          </w:rPr>
          <w:t>станиц</w:t>
        </w:r>
      </w:ins>
      <w:ins w:id="51" w:author="Пользователь" w:date="2024-02-27T13:46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52" w:author="Пользователь" w:date="2024-02-27T13:45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собственной разработки. </w:t>
        </w:r>
      </w:ins>
      <w:ins w:id="53" w:author="Пользователь" w:date="2024-02-27T13:48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Благодаря этому веб-сайт получил логически </w:t>
        </w:r>
      </w:ins>
      <w:ins w:id="54" w:author="Пользователь" w:date="2024-02-27T13:49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более </w:t>
        </w:r>
      </w:ins>
      <w:ins w:id="55" w:author="Пользователь" w:date="2024-02-27T13:48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завершенную структуру </w:t>
        </w:r>
      </w:ins>
      <w:ins w:id="56" w:author="Пользователь" w:date="2024-02-27T13:49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со значительно </w:t>
        </w:r>
      </w:ins>
      <w:ins w:id="57" w:author="Пользователь" w:date="2024-02-27T13:50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>расширенным</w:t>
        </w:r>
      </w:ins>
      <w:ins w:id="58" w:author="Пользователь" w:date="2024-02-27T13:49:00Z">
        <w:r w:rsidR="0055270C">
          <w:rPr>
            <w:rFonts w:ascii="Times New Roman" w:hAnsi="Times New Roman" w:cs="Times New Roman"/>
            <w:sz w:val="28"/>
            <w:szCs w:val="28"/>
            <w:lang w:val="ru-RU"/>
          </w:rPr>
          <w:t xml:space="preserve"> функционалом.</w:t>
        </w:r>
      </w:ins>
    </w:p>
    <w:p w14:paraId="334B02F6" w14:textId="10512C08" w:rsidR="0055270C" w:rsidRDefault="0055270C" w:rsidP="00C93FC9">
      <w:pPr>
        <w:pStyle w:val="ae"/>
        <w:spacing w:line="360" w:lineRule="auto"/>
        <w:rPr>
          <w:ins w:id="59" w:author="Пользователь" w:date="2024-02-27T13:49:00Z"/>
          <w:rFonts w:ascii="Times New Roman" w:hAnsi="Times New Roman" w:cs="Times New Roman"/>
          <w:sz w:val="28"/>
          <w:szCs w:val="28"/>
          <w:lang w:val="ru-RU"/>
        </w:rPr>
      </w:pPr>
      <w:ins w:id="60" w:author="Пользователь" w:date="2024-02-27T13:5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Подробная информация о дополнительных страницах сайта приводится </w:t>
        </w:r>
      </w:ins>
      <w:ins w:id="61" w:author="Пользователь" w:date="2024-02-27T13:5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 </w:t>
        </w:r>
      </w:ins>
      <w:ins w:id="62" w:author="Пользователь" w:date="2024-02-27T13:54:00Z">
        <w:r>
          <w:rPr>
            <w:rFonts w:ascii="Times New Roman" w:hAnsi="Times New Roman" w:cs="Times New Roman"/>
            <w:sz w:val="28"/>
            <w:szCs w:val="28"/>
            <w:lang w:val="ru-RU"/>
          </w:rPr>
          <w:t>Главе №2</w:t>
        </w:r>
      </w:ins>
      <w:ins w:id="63" w:author="Пользователь" w:date="2024-02-27T13:5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, раздел - </w:t>
        </w:r>
        <w:r w:rsidRPr="0055270C">
          <w:rPr>
            <w:rFonts w:ascii="Times New Roman" w:hAnsi="Times New Roman" w:cs="Times New Roman"/>
            <w:sz w:val="28"/>
            <w:szCs w:val="28"/>
            <w:lang w:val="ru-RU"/>
          </w:rPr>
          <w:t>Разработка внутренних страниц сайта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495E162C" w14:textId="731DBFF1" w:rsidR="000F482E" w:rsidRPr="005029ED" w:rsidRDefault="000F482E" w:rsidP="00C93FC9">
      <w:pPr>
        <w:pStyle w:val="ae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EA68375" w14:textId="63F0B914" w:rsidR="00011CB7" w:rsidRDefault="00011CB7">
      <w:pPr>
        <w:rPr>
          <w:ins w:id="64" w:author="Пользователь" w:date="2024-02-26T19:58:00Z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64DBB6B" w14:textId="48856750" w:rsidR="000F482E" w:rsidRDefault="000F482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53A99CA" w14:textId="70039D81" w:rsidR="00011CB7" w:rsidRPr="00BF3ADB" w:rsidRDefault="00C6528C" w:rsidP="00096480">
      <w:pPr>
        <w:pStyle w:val="2"/>
        <w:rPr>
          <w:lang w:val="ru-RU"/>
        </w:rPr>
      </w:pPr>
      <w:bookmarkStart w:id="65" w:name="_Toc159876985"/>
      <w:r>
        <w:t xml:space="preserve">Верстка </w:t>
      </w:r>
      <w:r w:rsidR="00BF3ADB">
        <w:rPr>
          <w:lang w:val="ru-RU"/>
        </w:rPr>
        <w:t xml:space="preserve">главной </w:t>
      </w:r>
      <w:r w:rsidRPr="00E96617">
        <w:t>страницы</w:t>
      </w:r>
      <w:r w:rsidR="00BF3ADB">
        <w:rPr>
          <w:lang w:val="ru-RU"/>
        </w:rPr>
        <w:t xml:space="preserve"> сайта</w:t>
      </w:r>
      <w:bookmarkEnd w:id="65"/>
    </w:p>
    <w:p w14:paraId="6B1D944A" w14:textId="4E3669B1" w:rsidR="00011CB7" w:rsidRPr="00EF008B" w:rsidRDefault="00011CB7" w:rsidP="00011CB7">
      <w:pPr>
        <w:pStyle w:val="a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A879263" w14:textId="6F119983" w:rsidR="00BB3098" w:rsidRDefault="00CD6018" w:rsidP="00CD6018">
      <w:pPr>
        <w:pStyle w:val="3"/>
      </w:pPr>
      <w:bookmarkStart w:id="66" w:name="_Toc159876986"/>
      <w:r>
        <w:t>Файловая</w:t>
      </w:r>
      <w:r w:rsidR="0029505E">
        <w:t xml:space="preserve"> </w:t>
      </w:r>
      <w:r w:rsidR="00A71715">
        <w:rPr>
          <w:lang w:val="ru-RU"/>
        </w:rPr>
        <w:t>система</w:t>
      </w:r>
      <w:r>
        <w:t xml:space="preserve"> </w:t>
      </w:r>
      <w:r w:rsidR="00BB3098">
        <w:t>проекта</w:t>
      </w:r>
      <w:bookmarkEnd w:id="66"/>
    </w:p>
    <w:p w14:paraId="113B2E7A" w14:textId="77777777" w:rsidR="004649BC" w:rsidRPr="004649BC" w:rsidRDefault="004649BC" w:rsidP="004649BC"/>
    <w:p w14:paraId="3ADDE944" w14:textId="621C89F3" w:rsidR="00BD12A6" w:rsidRDefault="00CD6018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="00BD12A6">
        <w:rPr>
          <w:color w:val="000000"/>
          <w:sz w:val="28"/>
          <w:szCs w:val="28"/>
        </w:rPr>
        <w:t>ля локальной работы с проектом на рабочем компьютере</w:t>
      </w:r>
      <w:r>
        <w:rPr>
          <w:color w:val="000000"/>
          <w:sz w:val="28"/>
          <w:szCs w:val="28"/>
        </w:rPr>
        <w:t xml:space="preserve"> создана отдельная папка</w:t>
      </w:r>
      <w:r w:rsidRPr="00BD12A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Diploma</w:t>
      </w:r>
      <w:r w:rsidRPr="00BD12A6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project</w:t>
      </w:r>
      <w:r w:rsidR="009A4CDA">
        <w:rPr>
          <w:color w:val="000000"/>
          <w:sz w:val="28"/>
          <w:szCs w:val="28"/>
        </w:rPr>
        <w:t>.</w:t>
      </w:r>
      <w:r w:rsidR="00BD12A6">
        <w:rPr>
          <w:color w:val="000000"/>
          <w:sz w:val="28"/>
          <w:szCs w:val="28"/>
        </w:rPr>
        <w:t xml:space="preserve"> В этой папке хран</w:t>
      </w:r>
      <w:r>
        <w:rPr>
          <w:color w:val="000000"/>
          <w:sz w:val="28"/>
          <w:szCs w:val="28"/>
        </w:rPr>
        <w:t>я</w:t>
      </w:r>
      <w:r w:rsidR="00BD12A6">
        <w:rPr>
          <w:color w:val="000000"/>
          <w:sz w:val="28"/>
          <w:szCs w:val="28"/>
        </w:rPr>
        <w:t>тся все файлы сайт</w:t>
      </w:r>
      <w:r w:rsidR="00036DD9">
        <w:rPr>
          <w:color w:val="000000"/>
          <w:sz w:val="28"/>
          <w:szCs w:val="28"/>
        </w:rPr>
        <w:t>а согласно следующей структуре:</w:t>
      </w:r>
    </w:p>
    <w:p w14:paraId="7B4CA04C" w14:textId="08771F63" w:rsidR="00036DD9" w:rsidRDefault="00036DD9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5CFBC5FF" w14:textId="545C0321" w:rsidR="00E71655" w:rsidRDefault="00E71655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8F0FBA0" wp14:editId="0C70AD75">
            <wp:extent cx="3625795" cy="362579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1074" cy="36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C2FF" w14:textId="4C82C571" w:rsidR="00BD12A6" w:rsidRDefault="00BD12A6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B456723" w14:textId="1DD7C759" w:rsidR="00036DD9" w:rsidRDefault="00CD6018" w:rsidP="00AB5AAB">
      <w:pPr>
        <w:pStyle w:val="a7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036DD9">
        <w:rPr>
          <w:color w:val="000000"/>
          <w:sz w:val="28"/>
          <w:szCs w:val="28"/>
        </w:rPr>
        <w:t>апка</w:t>
      </w:r>
      <w:r w:rsidR="00036DD9" w:rsidRPr="00036DD9">
        <w:rPr>
          <w:color w:val="000000"/>
          <w:sz w:val="28"/>
          <w:szCs w:val="28"/>
        </w:rPr>
        <w:t xml:space="preserve"> </w:t>
      </w:r>
      <w:r w:rsidR="00036DD9">
        <w:rPr>
          <w:color w:val="000000"/>
          <w:sz w:val="28"/>
          <w:szCs w:val="28"/>
          <w:lang w:val="en-US"/>
        </w:rPr>
        <w:t>fonts</w:t>
      </w:r>
      <w:r w:rsidR="00036DD9" w:rsidRPr="00036DD9">
        <w:rPr>
          <w:color w:val="000000"/>
          <w:sz w:val="28"/>
          <w:szCs w:val="28"/>
        </w:rPr>
        <w:t xml:space="preserve"> – </w:t>
      </w:r>
      <w:r w:rsidR="00036DD9">
        <w:rPr>
          <w:color w:val="000000"/>
          <w:sz w:val="28"/>
          <w:szCs w:val="28"/>
        </w:rPr>
        <w:t>нестандартные шрифты, используемые в проекте</w:t>
      </w:r>
    </w:p>
    <w:p w14:paraId="733D94E4" w14:textId="074A4F7F" w:rsidR="0033312C" w:rsidRDefault="00CD6018" w:rsidP="00AB5AAB">
      <w:pPr>
        <w:pStyle w:val="a7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33312C">
        <w:rPr>
          <w:color w:val="000000"/>
          <w:sz w:val="28"/>
          <w:szCs w:val="28"/>
        </w:rPr>
        <w:t xml:space="preserve">апка </w:t>
      </w:r>
      <w:r w:rsidR="0033312C">
        <w:rPr>
          <w:color w:val="000000"/>
          <w:sz w:val="28"/>
          <w:szCs w:val="28"/>
          <w:lang w:val="en-US"/>
        </w:rPr>
        <w:t>im</w:t>
      </w:r>
      <w:r w:rsidR="00036DD9">
        <w:rPr>
          <w:color w:val="000000"/>
          <w:sz w:val="28"/>
          <w:szCs w:val="28"/>
          <w:lang w:val="en-US"/>
        </w:rPr>
        <w:t>ages</w:t>
      </w:r>
      <w:r w:rsidR="0033312C">
        <w:rPr>
          <w:color w:val="000000"/>
          <w:sz w:val="28"/>
          <w:szCs w:val="28"/>
          <w:lang w:val="en-US"/>
        </w:rPr>
        <w:t xml:space="preserve"> – </w:t>
      </w:r>
      <w:r w:rsidR="0033312C">
        <w:rPr>
          <w:color w:val="000000"/>
          <w:sz w:val="28"/>
          <w:szCs w:val="28"/>
        </w:rPr>
        <w:t>изображения</w:t>
      </w:r>
    </w:p>
    <w:p w14:paraId="25CE7C66" w14:textId="2F71ED3B" w:rsidR="00036DD9" w:rsidRDefault="00CD6018" w:rsidP="00036DD9">
      <w:pPr>
        <w:pStyle w:val="a7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="00036DD9">
        <w:rPr>
          <w:color w:val="000000"/>
          <w:sz w:val="28"/>
          <w:szCs w:val="28"/>
        </w:rPr>
        <w:t>апка</w:t>
      </w:r>
      <w:r w:rsidR="00036DD9" w:rsidRPr="00036DD9">
        <w:rPr>
          <w:color w:val="000000"/>
          <w:sz w:val="28"/>
          <w:szCs w:val="28"/>
        </w:rPr>
        <w:t xml:space="preserve"> </w:t>
      </w:r>
      <w:r w:rsidR="00036DD9">
        <w:rPr>
          <w:color w:val="000000"/>
          <w:sz w:val="28"/>
          <w:szCs w:val="28"/>
          <w:lang w:val="en-US"/>
        </w:rPr>
        <w:t>scripts</w:t>
      </w:r>
      <w:r w:rsidR="00A965F7" w:rsidRPr="00A965F7">
        <w:rPr>
          <w:color w:val="000000"/>
          <w:sz w:val="28"/>
          <w:szCs w:val="28"/>
        </w:rPr>
        <w:t xml:space="preserve"> – </w:t>
      </w:r>
      <w:r w:rsidR="00036DD9" w:rsidRPr="00A965F7">
        <w:rPr>
          <w:color w:val="000000"/>
          <w:sz w:val="28"/>
          <w:szCs w:val="28"/>
        </w:rPr>
        <w:t xml:space="preserve">файлы с </w:t>
      </w:r>
      <w:r w:rsidR="00036DD9" w:rsidRPr="00036DD9">
        <w:rPr>
          <w:color w:val="000000"/>
          <w:sz w:val="28"/>
          <w:szCs w:val="28"/>
          <w:lang w:val="en-US"/>
        </w:rPr>
        <w:t>JavaScript</w:t>
      </w:r>
      <w:r w:rsidR="00036DD9" w:rsidRPr="00A965F7">
        <w:rPr>
          <w:color w:val="000000"/>
          <w:sz w:val="28"/>
          <w:szCs w:val="28"/>
        </w:rPr>
        <w:t xml:space="preserve"> кодом для реализации интерактивных функций</w:t>
      </w:r>
    </w:p>
    <w:p w14:paraId="768C7AA9" w14:textId="55DF1CD0" w:rsidR="0033312C" w:rsidRDefault="00036DD9" w:rsidP="00AB5AAB">
      <w:pPr>
        <w:pStyle w:val="a7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965F7">
        <w:rPr>
          <w:color w:val="000000"/>
          <w:sz w:val="28"/>
          <w:szCs w:val="28"/>
        </w:rPr>
        <w:t xml:space="preserve"> </w:t>
      </w:r>
      <w:r w:rsidR="00CD6018">
        <w:rPr>
          <w:color w:val="000000"/>
          <w:sz w:val="28"/>
          <w:szCs w:val="28"/>
        </w:rPr>
        <w:t>п</w:t>
      </w:r>
      <w:r w:rsidR="0033312C" w:rsidRPr="00A965F7">
        <w:rPr>
          <w:color w:val="000000"/>
          <w:sz w:val="28"/>
          <w:szCs w:val="28"/>
        </w:rPr>
        <w:t xml:space="preserve">апка </w:t>
      </w:r>
      <w:proofErr w:type="spellStart"/>
      <w:r w:rsidR="00A965F7" w:rsidRPr="00A965F7">
        <w:rPr>
          <w:color w:val="000000"/>
          <w:sz w:val="28"/>
          <w:szCs w:val="28"/>
        </w:rPr>
        <w:t>styles</w:t>
      </w:r>
      <w:proofErr w:type="spellEnd"/>
      <w:r w:rsidR="0033312C" w:rsidRPr="00A965F7">
        <w:rPr>
          <w:color w:val="000000"/>
          <w:sz w:val="28"/>
          <w:szCs w:val="28"/>
        </w:rPr>
        <w:t xml:space="preserve"> – </w:t>
      </w:r>
      <w:r w:rsidR="009A4CDA" w:rsidRPr="00A965F7">
        <w:rPr>
          <w:color w:val="000000"/>
          <w:sz w:val="28"/>
          <w:szCs w:val="28"/>
        </w:rPr>
        <w:t xml:space="preserve">CSS и SCSS </w:t>
      </w:r>
      <w:r w:rsidR="0033312C" w:rsidRPr="00A965F7">
        <w:rPr>
          <w:color w:val="000000"/>
          <w:sz w:val="28"/>
          <w:szCs w:val="28"/>
        </w:rPr>
        <w:t xml:space="preserve">файлы </w:t>
      </w:r>
      <w:r w:rsidR="009A4CDA" w:rsidRPr="00A965F7">
        <w:rPr>
          <w:color w:val="000000"/>
          <w:sz w:val="28"/>
          <w:szCs w:val="28"/>
        </w:rPr>
        <w:t xml:space="preserve">для </w:t>
      </w:r>
      <w:r w:rsidR="0033312C" w:rsidRPr="00A965F7">
        <w:rPr>
          <w:color w:val="000000"/>
          <w:sz w:val="28"/>
          <w:szCs w:val="28"/>
        </w:rPr>
        <w:t xml:space="preserve">стилизации </w:t>
      </w:r>
      <w:r w:rsidR="009A4CDA" w:rsidRPr="00A965F7">
        <w:rPr>
          <w:color w:val="000000"/>
          <w:sz w:val="28"/>
          <w:szCs w:val="28"/>
        </w:rPr>
        <w:t>контента</w:t>
      </w:r>
    </w:p>
    <w:p w14:paraId="4CA4DDB2" w14:textId="18CF5F60" w:rsidR="00A965F7" w:rsidRPr="00E71655" w:rsidRDefault="00440254" w:rsidP="00A965F7">
      <w:pPr>
        <w:pStyle w:val="a7"/>
        <w:numPr>
          <w:ilvl w:val="0"/>
          <w:numId w:val="21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="00A965F7">
        <w:rPr>
          <w:color w:val="000000"/>
          <w:sz w:val="28"/>
          <w:szCs w:val="28"/>
        </w:rPr>
        <w:t>айл</w:t>
      </w:r>
      <w:ins w:id="67" w:author="Пользователь" w:date="2024-02-26T20:50:00Z">
        <w:r w:rsidR="00E71655">
          <w:rPr>
            <w:color w:val="000000"/>
            <w:sz w:val="28"/>
            <w:szCs w:val="28"/>
          </w:rPr>
          <w:t>ы</w:t>
        </w:r>
      </w:ins>
      <w:ins w:id="68" w:author="Пользователь" w:date="2024-02-27T13:57:00Z">
        <w:r>
          <w:rPr>
            <w:color w:val="000000"/>
            <w:sz w:val="28"/>
            <w:szCs w:val="28"/>
          </w:rPr>
          <w:t xml:space="preserve"> </w:t>
        </w:r>
        <w:r>
          <w:rPr>
            <w:color w:val="000000"/>
            <w:sz w:val="28"/>
            <w:szCs w:val="28"/>
            <w:lang w:val="en-US"/>
          </w:rPr>
          <w:t>index</w:t>
        </w:r>
        <w:r w:rsidRPr="00E71655">
          <w:rPr>
            <w:color w:val="000000"/>
            <w:sz w:val="28"/>
            <w:szCs w:val="28"/>
          </w:rPr>
          <w:t>.</w:t>
        </w:r>
        <w:r>
          <w:rPr>
            <w:color w:val="000000"/>
            <w:sz w:val="28"/>
            <w:szCs w:val="28"/>
            <w:lang w:val="en-US"/>
          </w:rPr>
          <w:t>html</w:t>
        </w:r>
        <w:r>
          <w:rPr>
            <w:color w:val="000000"/>
            <w:sz w:val="28"/>
            <w:szCs w:val="28"/>
          </w:rPr>
          <w:t>,</w:t>
        </w:r>
      </w:ins>
      <w:r w:rsidR="00A965F7" w:rsidRPr="00E71655">
        <w:rPr>
          <w:color w:val="000000"/>
          <w:sz w:val="28"/>
          <w:szCs w:val="28"/>
        </w:rPr>
        <w:t xml:space="preserve"> </w:t>
      </w:r>
      <w:ins w:id="69" w:author="Пользователь" w:date="2024-02-26T20:48:00Z">
        <w:r w:rsidR="00E71655">
          <w:rPr>
            <w:color w:val="000000"/>
            <w:sz w:val="28"/>
            <w:szCs w:val="28"/>
            <w:lang w:val="en-US"/>
          </w:rPr>
          <w:t>basket</w:t>
        </w:r>
        <w:r w:rsidR="00E71655" w:rsidRPr="00E71655">
          <w:rPr>
            <w:color w:val="000000"/>
            <w:sz w:val="28"/>
            <w:szCs w:val="28"/>
            <w:rPrChange w:id="70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>.</w:t>
        </w:r>
        <w:r w:rsidR="00E71655">
          <w:rPr>
            <w:color w:val="000000"/>
            <w:sz w:val="28"/>
            <w:szCs w:val="28"/>
            <w:lang w:val="en-US"/>
          </w:rPr>
          <w:t>html</w:t>
        </w:r>
      </w:ins>
      <w:ins w:id="71" w:author="Пользователь" w:date="2024-02-27T13:58:00Z">
        <w:r>
          <w:rPr>
            <w:color w:val="000000"/>
            <w:sz w:val="28"/>
            <w:szCs w:val="28"/>
          </w:rPr>
          <w:t>*</w:t>
        </w:r>
      </w:ins>
      <w:ins w:id="72" w:author="Пользователь" w:date="2024-02-26T20:48:00Z">
        <w:r w:rsidR="00E71655" w:rsidRPr="00E71655">
          <w:rPr>
            <w:color w:val="000000"/>
            <w:sz w:val="28"/>
            <w:szCs w:val="28"/>
            <w:rPrChange w:id="73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 xml:space="preserve">, </w:t>
        </w:r>
        <w:proofErr w:type="spellStart"/>
        <w:r w:rsidR="00E71655">
          <w:rPr>
            <w:color w:val="000000"/>
            <w:sz w:val="28"/>
            <w:szCs w:val="28"/>
            <w:lang w:val="en-US"/>
          </w:rPr>
          <w:t>frenchCollection</w:t>
        </w:r>
        <w:proofErr w:type="spellEnd"/>
        <w:r w:rsidR="00E71655" w:rsidRPr="00E71655">
          <w:rPr>
            <w:color w:val="000000"/>
            <w:sz w:val="28"/>
            <w:szCs w:val="28"/>
            <w:rPrChange w:id="74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>.</w:t>
        </w:r>
        <w:r w:rsidR="00E71655">
          <w:rPr>
            <w:color w:val="000000"/>
            <w:sz w:val="28"/>
            <w:szCs w:val="28"/>
            <w:lang w:val="en-US"/>
          </w:rPr>
          <w:t>html</w:t>
        </w:r>
      </w:ins>
      <w:ins w:id="75" w:author="Пользователь" w:date="2024-02-27T13:58:00Z">
        <w:r>
          <w:rPr>
            <w:color w:val="000000"/>
            <w:sz w:val="28"/>
            <w:szCs w:val="28"/>
          </w:rPr>
          <w:t>*</w:t>
        </w:r>
      </w:ins>
      <w:ins w:id="76" w:author="Пользователь" w:date="2024-02-26T20:48:00Z">
        <w:r w:rsidR="00E71655" w:rsidRPr="00E71655">
          <w:rPr>
            <w:color w:val="000000"/>
            <w:sz w:val="28"/>
            <w:szCs w:val="28"/>
          </w:rPr>
          <w:t xml:space="preserve">, </w:t>
        </w:r>
        <w:r w:rsidR="00E71655">
          <w:rPr>
            <w:color w:val="000000"/>
            <w:sz w:val="28"/>
            <w:szCs w:val="28"/>
            <w:lang w:val="en-US"/>
          </w:rPr>
          <w:t>products</w:t>
        </w:r>
        <w:r w:rsidR="00E71655" w:rsidRPr="00E71655">
          <w:rPr>
            <w:color w:val="000000"/>
            <w:sz w:val="28"/>
            <w:szCs w:val="28"/>
            <w:rPrChange w:id="77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>.</w:t>
        </w:r>
      </w:ins>
      <w:ins w:id="78" w:author="Пользователь" w:date="2024-02-26T20:49:00Z">
        <w:r w:rsidR="00E71655">
          <w:rPr>
            <w:color w:val="000000"/>
            <w:sz w:val="28"/>
            <w:szCs w:val="28"/>
            <w:lang w:val="en-US"/>
          </w:rPr>
          <w:t>html</w:t>
        </w:r>
      </w:ins>
      <w:ins w:id="79" w:author="Пользователь" w:date="2024-02-27T13:58:00Z">
        <w:r>
          <w:rPr>
            <w:color w:val="000000"/>
            <w:sz w:val="28"/>
            <w:szCs w:val="28"/>
          </w:rPr>
          <w:t>*</w:t>
        </w:r>
      </w:ins>
      <w:ins w:id="80" w:author="Пользователь" w:date="2024-02-26T20:49:00Z">
        <w:r w:rsidR="00E71655" w:rsidRPr="00E71655">
          <w:rPr>
            <w:color w:val="000000"/>
            <w:sz w:val="28"/>
            <w:szCs w:val="28"/>
            <w:rPrChange w:id="81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 xml:space="preserve">, </w:t>
        </w:r>
        <w:r w:rsidR="00E71655">
          <w:rPr>
            <w:color w:val="000000"/>
            <w:sz w:val="28"/>
            <w:szCs w:val="28"/>
            <w:lang w:val="en-US"/>
          </w:rPr>
          <w:t>team</w:t>
        </w:r>
        <w:r w:rsidR="00E71655" w:rsidRPr="00E71655">
          <w:rPr>
            <w:color w:val="000000"/>
            <w:sz w:val="28"/>
            <w:szCs w:val="28"/>
            <w:rPrChange w:id="82" w:author="Пользователь" w:date="2024-02-26T20:49:00Z">
              <w:rPr>
                <w:color w:val="000000"/>
                <w:sz w:val="28"/>
                <w:szCs w:val="28"/>
                <w:lang w:val="en-US"/>
              </w:rPr>
            </w:rPrChange>
          </w:rPr>
          <w:t>.</w:t>
        </w:r>
        <w:r w:rsidR="00E71655">
          <w:rPr>
            <w:color w:val="000000"/>
            <w:sz w:val="28"/>
            <w:szCs w:val="28"/>
            <w:lang w:val="en-US"/>
          </w:rPr>
          <w:t>html</w:t>
        </w:r>
      </w:ins>
      <w:ins w:id="83" w:author="Пользователь" w:date="2024-02-27T13:58:00Z">
        <w:r>
          <w:rPr>
            <w:color w:val="000000"/>
            <w:sz w:val="28"/>
            <w:szCs w:val="28"/>
          </w:rPr>
          <w:t>*</w:t>
        </w:r>
      </w:ins>
      <w:r w:rsidR="00A965F7" w:rsidRPr="00E71655">
        <w:rPr>
          <w:color w:val="000000"/>
          <w:sz w:val="28"/>
          <w:szCs w:val="28"/>
        </w:rPr>
        <w:t xml:space="preserve"> – </w:t>
      </w:r>
      <w:r w:rsidR="00A965F7">
        <w:rPr>
          <w:color w:val="000000"/>
          <w:sz w:val="28"/>
          <w:szCs w:val="28"/>
        </w:rPr>
        <w:t>файл</w:t>
      </w:r>
      <w:ins w:id="84" w:author="Пользователь" w:date="2024-02-26T20:49:00Z">
        <w:r w:rsidR="00E71655">
          <w:rPr>
            <w:color w:val="000000"/>
            <w:sz w:val="28"/>
            <w:szCs w:val="28"/>
          </w:rPr>
          <w:t>ы</w:t>
        </w:r>
      </w:ins>
      <w:r w:rsidR="00A965F7" w:rsidRPr="00E71655">
        <w:rPr>
          <w:color w:val="000000"/>
          <w:sz w:val="28"/>
          <w:szCs w:val="28"/>
        </w:rPr>
        <w:t xml:space="preserve"> </w:t>
      </w:r>
      <w:r w:rsidR="00A965F7">
        <w:rPr>
          <w:color w:val="000000"/>
          <w:sz w:val="28"/>
          <w:szCs w:val="28"/>
        </w:rPr>
        <w:t>с</w:t>
      </w:r>
      <w:r w:rsidR="00A965F7" w:rsidRPr="00E71655">
        <w:rPr>
          <w:color w:val="000000"/>
          <w:sz w:val="28"/>
          <w:szCs w:val="28"/>
        </w:rPr>
        <w:t xml:space="preserve"> </w:t>
      </w:r>
      <w:r w:rsidR="00A965F7">
        <w:rPr>
          <w:color w:val="000000"/>
          <w:sz w:val="28"/>
          <w:szCs w:val="28"/>
          <w:lang w:val="en-US"/>
        </w:rPr>
        <w:t>HTML</w:t>
      </w:r>
      <w:r w:rsidR="00A965F7" w:rsidRPr="00E71655">
        <w:rPr>
          <w:color w:val="000000"/>
          <w:sz w:val="28"/>
          <w:szCs w:val="28"/>
        </w:rPr>
        <w:t xml:space="preserve"> </w:t>
      </w:r>
      <w:r w:rsidR="00A965F7">
        <w:rPr>
          <w:color w:val="000000"/>
          <w:sz w:val="28"/>
          <w:szCs w:val="28"/>
        </w:rPr>
        <w:t>кодом</w:t>
      </w:r>
      <w:ins w:id="85" w:author="Пользователь" w:date="2024-02-27T13:57:00Z">
        <w:r>
          <w:rPr>
            <w:color w:val="000000"/>
            <w:sz w:val="28"/>
            <w:szCs w:val="28"/>
          </w:rPr>
          <w:t>.</w:t>
        </w:r>
      </w:ins>
    </w:p>
    <w:p w14:paraId="3C666968" w14:textId="071860FA" w:rsidR="00BF030F" w:rsidRPr="00440254" w:rsidDel="00E71655" w:rsidRDefault="00440254" w:rsidP="00440254">
      <w:pPr>
        <w:pStyle w:val="a7"/>
        <w:shd w:val="clear" w:color="auto" w:fill="FFFFFF"/>
        <w:spacing w:before="0" w:beforeAutospacing="0" w:after="0" w:afterAutospacing="0" w:line="360" w:lineRule="auto"/>
        <w:rPr>
          <w:del w:id="86" w:author="Пользователь" w:date="2024-02-26T20:52:00Z"/>
          <w:i/>
          <w:color w:val="000000"/>
          <w:rPrChange w:id="87" w:author="Пользователь" w:date="2024-02-27T14:00:00Z">
            <w:rPr>
              <w:del w:id="88" w:author="Пользователь" w:date="2024-02-26T20:52:00Z"/>
              <w:color w:val="000000"/>
              <w:sz w:val="28"/>
              <w:szCs w:val="28"/>
            </w:rPr>
          </w:rPrChange>
        </w:rPr>
      </w:pPr>
      <w:ins w:id="89" w:author="Пользователь" w:date="2024-02-27T13:59:00Z">
        <w:r w:rsidRPr="00440254">
          <w:rPr>
            <w:i/>
            <w:color w:val="000000"/>
            <w:rPrChange w:id="90" w:author="Пользователь" w:date="2024-02-27T14:00:00Z">
              <w:rPr>
                <w:color w:val="000000"/>
                <w:sz w:val="28"/>
                <w:szCs w:val="28"/>
              </w:rPr>
            </w:rPrChange>
          </w:rPr>
          <w:t>* - файлы относятся к внутренним страницам сайта</w:t>
        </w:r>
      </w:ins>
    </w:p>
    <w:p w14:paraId="4626660F" w14:textId="275137EE" w:rsidR="00A71715" w:rsidRPr="00B75E7F" w:rsidRDefault="00A71715" w:rsidP="00A71715">
      <w:pPr>
        <w:pStyle w:val="3"/>
      </w:pPr>
      <w:bookmarkStart w:id="91" w:name="_Toc159876987"/>
      <w:r>
        <w:lastRenderedPageBreak/>
        <w:t>Создание структуры страницы</w:t>
      </w:r>
      <w:bookmarkEnd w:id="91"/>
    </w:p>
    <w:p w14:paraId="37BD3A9B" w14:textId="77777777" w:rsidR="0099573B" w:rsidRDefault="0099573B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639DC4B0" w14:textId="373368F9" w:rsidR="009A4CDA" w:rsidRPr="00D01AC5" w:rsidRDefault="009A4CDA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D01AC5">
        <w:rPr>
          <w:rFonts w:eastAsiaTheme="minorEastAsia"/>
          <w:sz w:val="28"/>
          <w:szCs w:val="28"/>
        </w:rPr>
        <w:t xml:space="preserve">Используя редактор кода VS </w:t>
      </w:r>
      <w:proofErr w:type="spellStart"/>
      <w:r w:rsidRPr="00D01AC5">
        <w:rPr>
          <w:rFonts w:eastAsiaTheme="minorEastAsia"/>
          <w:sz w:val="28"/>
          <w:szCs w:val="28"/>
        </w:rPr>
        <w:t>Code</w:t>
      </w:r>
      <w:proofErr w:type="spellEnd"/>
      <w:r w:rsidRPr="00D01AC5">
        <w:rPr>
          <w:rFonts w:eastAsiaTheme="minorEastAsia"/>
          <w:sz w:val="28"/>
          <w:szCs w:val="28"/>
        </w:rPr>
        <w:t xml:space="preserve"> создаем файл index.html – файл с HTML кодом основной страницы</w:t>
      </w:r>
      <w:r w:rsidR="00FB53A4" w:rsidRPr="00D01AC5">
        <w:rPr>
          <w:rFonts w:eastAsiaTheme="minorEastAsia"/>
          <w:sz w:val="28"/>
          <w:szCs w:val="28"/>
        </w:rPr>
        <w:t xml:space="preserve"> и задаем в нем базовую структуру главной страницы сайта.</w:t>
      </w:r>
    </w:p>
    <w:p w14:paraId="15E08304" w14:textId="77777777" w:rsidR="00E71655" w:rsidRDefault="00BB3098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ins w:id="92" w:author="Пользователь" w:date="2024-02-26T20:54:00Z"/>
          <w:rFonts w:eastAsiaTheme="minorEastAsia"/>
          <w:sz w:val="28"/>
          <w:szCs w:val="28"/>
        </w:rPr>
      </w:pPr>
      <w:r w:rsidRPr="00D01AC5">
        <w:rPr>
          <w:rFonts w:eastAsiaTheme="minorEastAsia"/>
          <w:sz w:val="28"/>
          <w:szCs w:val="28"/>
        </w:rPr>
        <w:t>Определяем тип документа, язык содержимого, кодировку и заголовок страницы в браузере.</w:t>
      </w:r>
      <w:ins w:id="93" w:author="Пользователь" w:date="2024-02-26T20:52:00Z">
        <w:r w:rsidR="00E71655">
          <w:rPr>
            <w:rFonts w:eastAsiaTheme="minorEastAsia"/>
            <w:sz w:val="28"/>
            <w:szCs w:val="28"/>
          </w:rPr>
          <w:t xml:space="preserve"> </w:t>
        </w:r>
      </w:ins>
    </w:p>
    <w:p w14:paraId="4A4EEC14" w14:textId="78032291" w:rsidR="00BB3098" w:rsidRPr="00E80AAC" w:rsidRDefault="00BF3ADB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ins w:id="94" w:author="Пользователь" w:date="2024-02-26T21:38:00Z">
        <w:r>
          <w:rPr>
            <w:rFonts w:eastAsiaTheme="minorEastAsia"/>
            <w:sz w:val="28"/>
            <w:szCs w:val="28"/>
          </w:rPr>
          <w:t>Остальные</w:t>
        </w:r>
      </w:ins>
      <w:ins w:id="95" w:author="Пользователь" w:date="2024-02-26T20:52:00Z">
        <w:r w:rsidR="00E71655">
          <w:rPr>
            <w:rFonts w:eastAsiaTheme="minorEastAsia"/>
            <w:sz w:val="28"/>
            <w:szCs w:val="28"/>
          </w:rPr>
          <w:t xml:space="preserve"> </w:t>
        </w:r>
      </w:ins>
      <w:ins w:id="96" w:author="Пользователь" w:date="2024-02-26T20:53:00Z">
        <w:r w:rsidR="00E71655">
          <w:rPr>
            <w:rFonts w:eastAsiaTheme="minorEastAsia"/>
            <w:sz w:val="28"/>
            <w:szCs w:val="28"/>
          </w:rPr>
          <w:t xml:space="preserve">страницы сайта реализован на основе аналогичного </w:t>
        </w:r>
      </w:ins>
      <w:ins w:id="97" w:author="Пользователь" w:date="2024-02-26T20:54:00Z">
        <w:r w:rsidR="00E71655">
          <w:rPr>
            <w:rFonts w:eastAsiaTheme="minorEastAsia"/>
            <w:sz w:val="28"/>
            <w:szCs w:val="28"/>
          </w:rPr>
          <w:t>подхода</w:t>
        </w:r>
      </w:ins>
      <w:ins w:id="98" w:author="Пользователь" w:date="2024-02-26T20:53:00Z">
        <w:r w:rsidR="00E71655">
          <w:rPr>
            <w:rFonts w:eastAsiaTheme="minorEastAsia"/>
            <w:sz w:val="28"/>
            <w:szCs w:val="28"/>
          </w:rPr>
          <w:t>.</w:t>
        </w:r>
      </w:ins>
    </w:p>
    <w:p w14:paraId="3B29DFC0" w14:textId="15414531" w:rsidR="00FB53A4" w:rsidRDefault="00FB53A4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ins w:id="99" w:author="Пользователь" w:date="2024-02-26T20:59:00Z"/>
          <w:color w:val="000000"/>
          <w:sz w:val="28"/>
          <w:szCs w:val="28"/>
        </w:rPr>
      </w:pPr>
    </w:p>
    <w:p w14:paraId="04082B7E" w14:textId="6A249B9C" w:rsidR="007D109A" w:rsidRPr="000B3C82" w:rsidRDefault="007D109A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ins w:id="100" w:author="Пользователь" w:date="2024-02-26T20:59:00Z">
        <w:r>
          <w:rPr>
            <w:noProof/>
          </w:rPr>
          <w:drawing>
            <wp:inline distT="0" distB="0" distL="0" distR="0" wp14:anchorId="19729ECB" wp14:editId="15FDFE14">
              <wp:extent cx="5820355" cy="2700389"/>
              <wp:effectExtent l="0" t="0" r="0" b="5080"/>
              <wp:docPr id="102" name="Рисунок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32597" cy="270606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1F94D7" w14:textId="4DB08AB9" w:rsidR="007B0C28" w:rsidRDefault="007B0C28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0AFAAFC9" w14:textId="77777777" w:rsidR="00EF008B" w:rsidRPr="006503FE" w:rsidRDefault="00EF008B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BE1153C" w14:textId="0380072A" w:rsidR="00B75E7F" w:rsidRPr="00D01AC5" w:rsidRDefault="00B75E7F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D01AC5">
        <w:rPr>
          <w:rFonts w:eastAsiaTheme="minorEastAsia"/>
          <w:sz w:val="28"/>
          <w:szCs w:val="28"/>
        </w:rPr>
        <w:t>В теге &lt;</w:t>
      </w:r>
      <w:proofErr w:type="spellStart"/>
      <w:r w:rsidRPr="00D01AC5">
        <w:rPr>
          <w:rFonts w:eastAsiaTheme="minorEastAsia"/>
          <w:sz w:val="28"/>
          <w:szCs w:val="28"/>
        </w:rPr>
        <w:t>head</w:t>
      </w:r>
      <w:proofErr w:type="spellEnd"/>
      <w:r w:rsidRPr="00D01AC5">
        <w:rPr>
          <w:rFonts w:eastAsiaTheme="minorEastAsia"/>
          <w:sz w:val="28"/>
          <w:szCs w:val="28"/>
        </w:rPr>
        <w:t xml:space="preserve">&gt; подключаем основный файл со стилями style.css и файл </w:t>
      </w:r>
      <w:r w:rsidR="00C9573D">
        <w:rPr>
          <w:rFonts w:eastAsiaTheme="minorEastAsia"/>
          <w:sz w:val="28"/>
          <w:szCs w:val="28"/>
        </w:rPr>
        <w:t xml:space="preserve">с </w:t>
      </w:r>
      <w:r w:rsidRPr="00D01AC5">
        <w:rPr>
          <w:rFonts w:eastAsiaTheme="minorEastAsia"/>
          <w:sz w:val="28"/>
          <w:szCs w:val="28"/>
        </w:rPr>
        <w:t>J</w:t>
      </w:r>
      <w:r w:rsidR="00C9573D">
        <w:rPr>
          <w:rFonts w:eastAsiaTheme="minorEastAsia"/>
          <w:sz w:val="28"/>
          <w:szCs w:val="28"/>
          <w:lang w:val="en-US"/>
        </w:rPr>
        <w:t>ava</w:t>
      </w:r>
      <w:r w:rsidRPr="00D01AC5">
        <w:rPr>
          <w:rFonts w:eastAsiaTheme="minorEastAsia"/>
          <w:sz w:val="28"/>
          <w:szCs w:val="28"/>
        </w:rPr>
        <w:t>S</w:t>
      </w:r>
      <w:proofErr w:type="spellStart"/>
      <w:r w:rsidR="00C9573D">
        <w:rPr>
          <w:rFonts w:eastAsiaTheme="minorEastAsia"/>
          <w:sz w:val="28"/>
          <w:szCs w:val="28"/>
          <w:lang w:val="en-US"/>
        </w:rPr>
        <w:t>cript</w:t>
      </w:r>
      <w:proofErr w:type="spellEnd"/>
      <w:r w:rsidRPr="00D01AC5">
        <w:rPr>
          <w:rFonts w:eastAsiaTheme="minorEastAsia"/>
          <w:sz w:val="28"/>
          <w:szCs w:val="28"/>
        </w:rPr>
        <w:t xml:space="preserve"> кодом</w:t>
      </w:r>
      <w:r w:rsidR="00BF030F" w:rsidRPr="00D01AC5">
        <w:rPr>
          <w:rFonts w:eastAsiaTheme="minorEastAsia"/>
          <w:sz w:val="28"/>
          <w:szCs w:val="28"/>
        </w:rPr>
        <w:t>,</w:t>
      </w:r>
      <w:r w:rsidRPr="00D01AC5">
        <w:rPr>
          <w:rFonts w:eastAsiaTheme="minorEastAsia"/>
          <w:sz w:val="28"/>
          <w:szCs w:val="28"/>
        </w:rPr>
        <w:t xml:space="preserve"> прописывая относительные пути к этим файлам.</w:t>
      </w:r>
    </w:p>
    <w:p w14:paraId="1F2035B1" w14:textId="456A7755" w:rsidR="00B75E7F" w:rsidRDefault="00B75E7F" w:rsidP="00BD12A6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33BCB50" w14:textId="384B53B8" w:rsidR="00260CB5" w:rsidRDefault="00260CB5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>Разбиение на блоки</w:t>
      </w:r>
      <w:r w:rsidR="00CF7DA5" w:rsidRPr="00626948">
        <w:rPr>
          <w:rFonts w:eastAsiaTheme="minorEastAsia"/>
          <w:sz w:val="28"/>
          <w:szCs w:val="28"/>
        </w:rPr>
        <w:t>:</w:t>
      </w:r>
    </w:p>
    <w:p w14:paraId="3CD79748" w14:textId="7BCA51A6" w:rsidR="00FB53A4" w:rsidRDefault="00FB53A4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DC52F" wp14:editId="17A25953">
            <wp:extent cx="4623086" cy="2870421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6322" cy="28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4591" w14:textId="77777777" w:rsidR="00BF030F" w:rsidRPr="00626948" w:rsidRDefault="00BF030F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</w:p>
    <w:p w14:paraId="1217D3C7" w14:textId="1E46AF83" w:rsidR="00626948" w:rsidRPr="00626948" w:rsidRDefault="00626948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 xml:space="preserve">Верстку макета начинаем с </w:t>
      </w:r>
      <w:proofErr w:type="spellStart"/>
      <w:r w:rsidRPr="00626948">
        <w:rPr>
          <w:rFonts w:eastAsiaTheme="minorEastAsia"/>
          <w:sz w:val="28"/>
          <w:szCs w:val="28"/>
        </w:rPr>
        <w:t>десктопной</w:t>
      </w:r>
      <w:proofErr w:type="spellEnd"/>
      <w:r w:rsidRPr="00626948">
        <w:rPr>
          <w:rFonts w:eastAsiaTheme="minorEastAsia"/>
          <w:sz w:val="28"/>
          <w:szCs w:val="28"/>
        </w:rPr>
        <w:t xml:space="preserve"> версии</w:t>
      </w:r>
      <w:r w:rsidR="00BF030F">
        <w:rPr>
          <w:rFonts w:eastAsiaTheme="minorEastAsia"/>
          <w:sz w:val="28"/>
          <w:szCs w:val="28"/>
        </w:rPr>
        <w:t xml:space="preserve"> сайта</w:t>
      </w:r>
      <w:r w:rsidRPr="00626948">
        <w:rPr>
          <w:rFonts w:eastAsiaTheme="minorEastAsia"/>
          <w:sz w:val="28"/>
          <w:szCs w:val="28"/>
        </w:rPr>
        <w:t>. Исходя из структуры макета в нем можно выделить следующие основные блоки:</w:t>
      </w:r>
    </w:p>
    <w:p w14:paraId="31A67BF8" w14:textId="03B6453F" w:rsidR="00626948" w:rsidRPr="00626948" w:rsidRDefault="00626948" w:rsidP="00AB5AAB">
      <w:pPr>
        <w:pStyle w:val="a7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>Шапку сайта &lt;</w:t>
      </w:r>
      <w:proofErr w:type="spellStart"/>
      <w:r w:rsidRPr="00626948">
        <w:rPr>
          <w:rFonts w:eastAsiaTheme="minorEastAsia"/>
          <w:sz w:val="28"/>
          <w:szCs w:val="28"/>
        </w:rPr>
        <w:t>header</w:t>
      </w:r>
      <w:proofErr w:type="spellEnd"/>
      <w:r w:rsidRPr="00626948">
        <w:rPr>
          <w:rFonts w:eastAsiaTheme="minorEastAsia"/>
          <w:sz w:val="28"/>
          <w:szCs w:val="28"/>
        </w:rPr>
        <w:t>&gt;</w:t>
      </w:r>
    </w:p>
    <w:p w14:paraId="028B3A63" w14:textId="6D5B602D" w:rsidR="00626948" w:rsidRPr="00626948" w:rsidRDefault="00626948" w:rsidP="00AB5AAB">
      <w:pPr>
        <w:pStyle w:val="a7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>Основное содержимое</w:t>
      </w:r>
      <w:r w:rsidR="00213479" w:rsidRPr="00213479">
        <w:rPr>
          <w:rFonts w:eastAsiaTheme="minorEastAsia"/>
          <w:sz w:val="28"/>
          <w:szCs w:val="28"/>
        </w:rPr>
        <w:t xml:space="preserve"> </w:t>
      </w:r>
      <w:r w:rsidR="00213479">
        <w:rPr>
          <w:rFonts w:eastAsiaTheme="minorEastAsia"/>
          <w:sz w:val="28"/>
          <w:szCs w:val="28"/>
        </w:rPr>
        <w:t>сайта</w:t>
      </w:r>
      <w:r w:rsidRPr="00626948">
        <w:rPr>
          <w:rFonts w:eastAsiaTheme="minorEastAsia"/>
          <w:sz w:val="28"/>
          <w:szCs w:val="28"/>
        </w:rPr>
        <w:t xml:space="preserve"> &lt;</w:t>
      </w:r>
      <w:proofErr w:type="spellStart"/>
      <w:r w:rsidRPr="00626948">
        <w:rPr>
          <w:rFonts w:eastAsiaTheme="minorEastAsia"/>
          <w:sz w:val="28"/>
          <w:szCs w:val="28"/>
        </w:rPr>
        <w:t>main</w:t>
      </w:r>
      <w:proofErr w:type="spellEnd"/>
      <w:r w:rsidRPr="00626948">
        <w:rPr>
          <w:rFonts w:eastAsiaTheme="minorEastAsia"/>
          <w:sz w:val="28"/>
          <w:szCs w:val="28"/>
        </w:rPr>
        <w:t>&gt;</w:t>
      </w:r>
    </w:p>
    <w:p w14:paraId="77BF1E00" w14:textId="3C4E160D" w:rsidR="00626948" w:rsidRPr="00213479" w:rsidRDefault="00626948" w:rsidP="00AB5AAB">
      <w:pPr>
        <w:pStyle w:val="a7"/>
        <w:numPr>
          <w:ilvl w:val="0"/>
          <w:numId w:val="19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>Подвал сайта &lt;</w:t>
      </w:r>
      <w:proofErr w:type="spellStart"/>
      <w:r w:rsidRPr="00626948">
        <w:rPr>
          <w:rFonts w:eastAsiaTheme="minorEastAsia"/>
          <w:sz w:val="28"/>
          <w:szCs w:val="28"/>
        </w:rPr>
        <w:t>footer</w:t>
      </w:r>
      <w:proofErr w:type="spellEnd"/>
      <w:r w:rsidRPr="00626948">
        <w:rPr>
          <w:rFonts w:eastAsiaTheme="minorEastAsia"/>
          <w:sz w:val="28"/>
          <w:szCs w:val="28"/>
        </w:rPr>
        <w:t>&gt;</w:t>
      </w:r>
    </w:p>
    <w:p w14:paraId="221D6430" w14:textId="22AEAFA0" w:rsidR="00213479" w:rsidRDefault="007011A3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Детализируя содержимое каждого из блоков в них выделяются следующие основные компоненты</w:t>
      </w:r>
      <w:r w:rsidR="00DC66B6">
        <w:rPr>
          <w:rFonts w:eastAsiaTheme="minorEastAsia"/>
          <w:sz w:val="28"/>
          <w:szCs w:val="28"/>
        </w:rPr>
        <w:t>:</w:t>
      </w:r>
    </w:p>
    <w:p w14:paraId="53BD02EE" w14:textId="77777777" w:rsidR="00DC66B6" w:rsidRDefault="00DC66B6" w:rsidP="00313D1D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Шапка</w:t>
      </w:r>
    </w:p>
    <w:p w14:paraId="76F55B8D" w14:textId="2DAFFE56" w:rsidR="00DC66B6" w:rsidRPr="00DC66B6" w:rsidRDefault="00DC66B6" w:rsidP="00AB5AAB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Логотип сайта тег</w:t>
      </w:r>
      <w:r w:rsidRPr="00DC66B6">
        <w:rPr>
          <w:rFonts w:eastAsiaTheme="minor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7C8C9D5" wp14:editId="5E5F9136">
            <wp:extent cx="1704442" cy="206420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15054" cy="2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988E" w14:textId="5A748D92" w:rsidR="00DC66B6" w:rsidRPr="00DC66B6" w:rsidRDefault="00DC66B6" w:rsidP="00AB5AAB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Навигационное меню </w:t>
      </w:r>
      <w:r w:rsidR="004F23FC">
        <w:rPr>
          <w:rFonts w:eastAsiaTheme="minorEastAsia"/>
          <w:sz w:val="28"/>
          <w:szCs w:val="28"/>
        </w:rPr>
        <w:t xml:space="preserve">- </w:t>
      </w:r>
      <w:r>
        <w:rPr>
          <w:rFonts w:eastAsiaTheme="minorEastAsia"/>
          <w:sz w:val="28"/>
          <w:szCs w:val="28"/>
        </w:rPr>
        <w:t xml:space="preserve">тег </w:t>
      </w:r>
      <w:r>
        <w:rPr>
          <w:noProof/>
        </w:rPr>
        <w:drawing>
          <wp:inline distT="0" distB="0" distL="0" distR="0" wp14:anchorId="58B0F727" wp14:editId="109F584D">
            <wp:extent cx="2077517" cy="1975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8005" cy="2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B07D" w14:textId="5DE2E224" w:rsidR="004F23FC" w:rsidRDefault="004F23FC" w:rsidP="0021347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Основное содержимое</w:t>
      </w:r>
      <w:r w:rsidR="007B0C28">
        <w:rPr>
          <w:rFonts w:eastAsiaTheme="minorEastAsia"/>
          <w:sz w:val="28"/>
          <w:szCs w:val="28"/>
        </w:rPr>
        <w:t xml:space="preserve"> расположено внутри тега </w:t>
      </w:r>
      <w:r w:rsidR="007B0C28">
        <w:rPr>
          <w:noProof/>
        </w:rPr>
        <w:drawing>
          <wp:inline distT="0" distB="0" distL="0" distR="0" wp14:anchorId="6DF068CA" wp14:editId="7E79049F">
            <wp:extent cx="564937" cy="205713"/>
            <wp:effectExtent l="0" t="0" r="6985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245" t="9463"/>
                    <a:stretch/>
                  </pic:blipFill>
                  <pic:spPr bwMode="auto">
                    <a:xfrm>
                      <a:off x="0" y="0"/>
                      <a:ext cx="585369" cy="21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  <w:sz w:val="28"/>
          <w:szCs w:val="28"/>
        </w:rPr>
        <w:t>:</w:t>
      </w:r>
    </w:p>
    <w:p w14:paraId="353248E7" w14:textId="169411E9" w:rsidR="00DC66B6" w:rsidRDefault="004F23FC" w:rsidP="00AB5AAB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Верхняя секция </w:t>
      </w:r>
      <w:r>
        <w:rPr>
          <w:noProof/>
        </w:rPr>
        <w:drawing>
          <wp:inline distT="0" distB="0" distL="0" distR="0" wp14:anchorId="48EC7CA6" wp14:editId="7B935135">
            <wp:extent cx="2414016" cy="208217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944" cy="2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8DC7" w14:textId="203B16DD" w:rsidR="00DC66B6" w:rsidRDefault="004F23FC" w:rsidP="00AB5AAB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Секция с каталогом репродукций </w:t>
      </w:r>
      <w:r>
        <w:rPr>
          <w:noProof/>
        </w:rPr>
        <w:drawing>
          <wp:inline distT="0" distB="0" distL="0" distR="0" wp14:anchorId="00B2729F" wp14:editId="6641D432">
            <wp:extent cx="2677364" cy="1999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6098" cy="2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4477" w14:textId="184DCF9F" w:rsidR="004F23FC" w:rsidRDefault="004F23FC" w:rsidP="00AB5AAB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Секция с новинками </w:t>
      </w:r>
      <w:r>
        <w:rPr>
          <w:noProof/>
        </w:rPr>
        <w:drawing>
          <wp:inline distT="0" distB="0" distL="0" distR="0" wp14:anchorId="08F2FB44" wp14:editId="7E755170">
            <wp:extent cx="2545689" cy="184661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683" cy="20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FD51" w14:textId="0AB9DFE3" w:rsidR="004F23FC" w:rsidRDefault="004F23FC" w:rsidP="00AB5AAB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Секция с новинками </w:t>
      </w:r>
      <w:r>
        <w:rPr>
          <w:noProof/>
        </w:rPr>
        <w:drawing>
          <wp:inline distT="0" distB="0" distL="0" distR="0" wp14:anchorId="5678AC94" wp14:editId="14B3282F">
            <wp:extent cx="2567635" cy="182919"/>
            <wp:effectExtent l="0" t="0" r="444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1187" cy="2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B71F" w14:textId="02CE2A65" w:rsidR="00313D1D" w:rsidRDefault="00313D1D" w:rsidP="00AB5AAB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Секция наша команда - </w:t>
      </w:r>
      <w:r>
        <w:rPr>
          <w:noProof/>
        </w:rPr>
        <w:drawing>
          <wp:inline distT="0" distB="0" distL="0" distR="0" wp14:anchorId="70011B64" wp14:editId="6F2650EE">
            <wp:extent cx="2238451" cy="17625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5568" cy="1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086E" w14:textId="5D3FAB76" w:rsidR="00313D1D" w:rsidRDefault="00313D1D" w:rsidP="00313D1D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626948">
        <w:rPr>
          <w:rFonts w:eastAsiaTheme="minorEastAsia"/>
          <w:sz w:val="28"/>
          <w:szCs w:val="28"/>
        </w:rPr>
        <w:t>Подвал</w:t>
      </w:r>
    </w:p>
    <w:p w14:paraId="146DEE17" w14:textId="7FBA70AC" w:rsidR="00313D1D" w:rsidRDefault="00313D1D" w:rsidP="00AB5AAB">
      <w:pPr>
        <w:pStyle w:val="a7"/>
        <w:numPr>
          <w:ilvl w:val="0"/>
          <w:numId w:val="18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Навигационное меню – тег </w:t>
      </w:r>
      <w:r>
        <w:rPr>
          <w:noProof/>
        </w:rPr>
        <w:drawing>
          <wp:inline distT="0" distB="0" distL="0" distR="0" wp14:anchorId="129CC5A5" wp14:editId="2ACE8D93">
            <wp:extent cx="2172615" cy="166612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2914" cy="17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DE8C" w14:textId="10F732F4" w:rsidR="00313D1D" w:rsidRDefault="00313D1D" w:rsidP="00AB5AAB">
      <w:pPr>
        <w:pStyle w:val="a7"/>
        <w:numPr>
          <w:ilvl w:val="0"/>
          <w:numId w:val="18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Логотип и контактная информация - </w:t>
      </w:r>
      <w:r>
        <w:rPr>
          <w:noProof/>
        </w:rPr>
        <w:drawing>
          <wp:inline distT="0" distB="0" distL="0" distR="0" wp14:anchorId="04505B46" wp14:editId="3BECE3D8">
            <wp:extent cx="2260397" cy="161457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52297" cy="1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287F" w14:textId="22D8CA76" w:rsidR="00156D32" w:rsidRDefault="00370C66" w:rsidP="00AB5AAB">
      <w:pPr>
        <w:pStyle w:val="a7"/>
        <w:numPr>
          <w:ilvl w:val="0"/>
          <w:numId w:val="18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Иконки переходов</w:t>
      </w:r>
      <w:r w:rsidR="00313D1D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на страницы в социальных</w:t>
      </w:r>
      <w:r w:rsidR="00313D1D">
        <w:rPr>
          <w:rFonts w:eastAsiaTheme="minorEastAsia"/>
          <w:sz w:val="28"/>
          <w:szCs w:val="28"/>
        </w:rPr>
        <w:t xml:space="preserve"> сет</w:t>
      </w:r>
      <w:r>
        <w:rPr>
          <w:rFonts w:eastAsiaTheme="minorEastAsia"/>
          <w:sz w:val="28"/>
          <w:szCs w:val="28"/>
        </w:rPr>
        <w:t>ях</w:t>
      </w:r>
      <w:r w:rsidR="00313D1D">
        <w:rPr>
          <w:rFonts w:eastAsiaTheme="minorEastAsia"/>
          <w:sz w:val="28"/>
          <w:szCs w:val="28"/>
        </w:rPr>
        <w:t xml:space="preserve"> и </w:t>
      </w:r>
      <w:r>
        <w:rPr>
          <w:rFonts w:eastAsiaTheme="minorEastAsia"/>
          <w:sz w:val="28"/>
          <w:szCs w:val="28"/>
        </w:rPr>
        <w:t xml:space="preserve">резервация прав компании сгруппированных в теги </w:t>
      </w:r>
      <w:r w:rsidRPr="00370C66">
        <w:rPr>
          <w:rFonts w:eastAsiaTheme="minorEastAsia"/>
          <w:sz w:val="28"/>
          <w:szCs w:val="28"/>
        </w:rPr>
        <w:t>&lt;</w:t>
      </w:r>
      <w:r>
        <w:rPr>
          <w:rFonts w:eastAsiaTheme="minorEastAsia"/>
          <w:sz w:val="28"/>
          <w:szCs w:val="28"/>
          <w:lang w:val="en-US"/>
        </w:rPr>
        <w:t>div</w:t>
      </w:r>
      <w:r w:rsidRPr="00370C66">
        <w:rPr>
          <w:rFonts w:eastAsiaTheme="minorEastAsia"/>
          <w:sz w:val="28"/>
          <w:szCs w:val="28"/>
        </w:rPr>
        <w:t xml:space="preserve">&gt; </w:t>
      </w:r>
      <w:r>
        <w:rPr>
          <w:rFonts w:eastAsiaTheme="minorEastAsia"/>
          <w:sz w:val="28"/>
          <w:szCs w:val="28"/>
        </w:rPr>
        <w:t>с соответствующими классами</w:t>
      </w:r>
      <w:r w:rsidR="00B75E7F" w:rsidRPr="00B75E7F">
        <w:rPr>
          <w:rFonts w:eastAsiaTheme="minorEastAsia"/>
          <w:sz w:val="28"/>
          <w:szCs w:val="28"/>
        </w:rPr>
        <w:t>.</w:t>
      </w:r>
    </w:p>
    <w:p w14:paraId="3A3D3087" w14:textId="2734A58A" w:rsidR="00B22C4A" w:rsidRDefault="00B75E7F" w:rsidP="005108D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Далее </w:t>
      </w:r>
      <w:r w:rsidR="00BF030F">
        <w:rPr>
          <w:rFonts w:eastAsiaTheme="minorEastAsia"/>
          <w:sz w:val="28"/>
          <w:szCs w:val="28"/>
        </w:rPr>
        <w:t>каждый</w:t>
      </w:r>
      <w:r>
        <w:rPr>
          <w:rFonts w:eastAsiaTheme="minorEastAsia"/>
          <w:sz w:val="28"/>
          <w:szCs w:val="28"/>
        </w:rPr>
        <w:t xml:space="preserve"> из </w:t>
      </w:r>
      <w:r w:rsidR="008B4E52">
        <w:rPr>
          <w:rFonts w:eastAsiaTheme="minorEastAsia"/>
          <w:sz w:val="28"/>
          <w:szCs w:val="28"/>
        </w:rPr>
        <w:t>компонентов</w:t>
      </w:r>
      <w:r>
        <w:rPr>
          <w:rFonts w:eastAsiaTheme="minorEastAsia"/>
          <w:sz w:val="28"/>
          <w:szCs w:val="28"/>
        </w:rPr>
        <w:t xml:space="preserve"> разбивается на более мелкие </w:t>
      </w:r>
      <w:r w:rsidR="008B4E52">
        <w:rPr>
          <w:rFonts w:eastAsiaTheme="minorEastAsia"/>
          <w:sz w:val="28"/>
          <w:szCs w:val="28"/>
        </w:rPr>
        <w:t>элементы</w:t>
      </w:r>
      <w:r w:rsidR="00156D32">
        <w:rPr>
          <w:rFonts w:eastAsiaTheme="minorEastAsia"/>
          <w:sz w:val="28"/>
          <w:szCs w:val="28"/>
        </w:rPr>
        <w:t xml:space="preserve">, такие как заголовки, изображения, </w:t>
      </w:r>
      <w:r w:rsidR="00BF030F">
        <w:rPr>
          <w:rFonts w:eastAsiaTheme="minorEastAsia"/>
          <w:sz w:val="28"/>
          <w:szCs w:val="28"/>
        </w:rPr>
        <w:t>текст</w:t>
      </w:r>
      <w:r w:rsidR="00156D32">
        <w:rPr>
          <w:rFonts w:eastAsiaTheme="minorEastAsia"/>
          <w:sz w:val="28"/>
          <w:szCs w:val="28"/>
        </w:rPr>
        <w:t>, кнопки</w:t>
      </w:r>
      <w:r w:rsidR="008B4E52">
        <w:rPr>
          <w:rFonts w:eastAsiaTheme="minorEastAsia"/>
          <w:sz w:val="28"/>
          <w:szCs w:val="28"/>
        </w:rPr>
        <w:t>, ссылки, вспомогательные контейнеры</w:t>
      </w:r>
      <w:r w:rsidR="00156D32">
        <w:rPr>
          <w:rFonts w:eastAsiaTheme="minorEastAsia"/>
          <w:sz w:val="28"/>
          <w:szCs w:val="28"/>
        </w:rPr>
        <w:t xml:space="preserve"> и </w:t>
      </w:r>
      <w:proofErr w:type="spellStart"/>
      <w:r w:rsidR="00156D32">
        <w:rPr>
          <w:rFonts w:eastAsiaTheme="minorEastAsia"/>
          <w:sz w:val="28"/>
          <w:szCs w:val="28"/>
        </w:rPr>
        <w:t>тд</w:t>
      </w:r>
      <w:proofErr w:type="spellEnd"/>
      <w:r w:rsidR="00156D32">
        <w:rPr>
          <w:rFonts w:eastAsiaTheme="minorEastAsia"/>
          <w:sz w:val="28"/>
          <w:szCs w:val="28"/>
        </w:rPr>
        <w:t>.,</w:t>
      </w:r>
      <w:r>
        <w:rPr>
          <w:rFonts w:eastAsiaTheme="minorEastAsia"/>
          <w:sz w:val="28"/>
          <w:szCs w:val="28"/>
        </w:rPr>
        <w:t xml:space="preserve"> в соответствие индивидуальным контентом</w:t>
      </w:r>
      <w:r w:rsidR="00156D32">
        <w:rPr>
          <w:rFonts w:eastAsiaTheme="minorEastAsia"/>
          <w:sz w:val="28"/>
          <w:szCs w:val="28"/>
        </w:rPr>
        <w:t xml:space="preserve"> </w:t>
      </w:r>
      <w:r w:rsidR="00BF030F">
        <w:rPr>
          <w:rFonts w:eastAsiaTheme="minorEastAsia"/>
          <w:sz w:val="28"/>
          <w:szCs w:val="28"/>
        </w:rPr>
        <w:t xml:space="preserve">каждого </w:t>
      </w:r>
      <w:r w:rsidR="00156D32">
        <w:rPr>
          <w:rFonts w:eastAsiaTheme="minorEastAsia"/>
          <w:sz w:val="28"/>
          <w:szCs w:val="28"/>
        </w:rPr>
        <w:t>блока</w:t>
      </w:r>
      <w:r w:rsidR="00BF030F">
        <w:rPr>
          <w:rFonts w:eastAsiaTheme="minorEastAsia"/>
          <w:sz w:val="28"/>
          <w:szCs w:val="28"/>
        </w:rPr>
        <w:t xml:space="preserve"> или секции</w:t>
      </w:r>
      <w:r w:rsidR="00156D32">
        <w:rPr>
          <w:rFonts w:eastAsiaTheme="minorEastAsia"/>
          <w:sz w:val="28"/>
          <w:szCs w:val="28"/>
        </w:rPr>
        <w:t>.</w:t>
      </w:r>
    </w:p>
    <w:p w14:paraId="29BF74A1" w14:textId="61B9FB17" w:rsidR="00F959C0" w:rsidRDefault="00F959C0" w:rsidP="0099573B">
      <w:pPr>
        <w:pStyle w:val="3"/>
      </w:pPr>
      <w:bookmarkStart w:id="101" w:name="_Toc159876988"/>
      <w:r w:rsidRPr="0099573B">
        <w:t xml:space="preserve">Семантика </w:t>
      </w:r>
      <w:r w:rsidRPr="0099573B">
        <w:rPr>
          <w:lang w:val="en-US"/>
        </w:rPr>
        <w:t>HTML</w:t>
      </w:r>
      <w:r w:rsidRPr="0099573B">
        <w:t xml:space="preserve"> страницы</w:t>
      </w:r>
      <w:bookmarkEnd w:id="101"/>
    </w:p>
    <w:p w14:paraId="36E286E2" w14:textId="77777777" w:rsidR="0099573B" w:rsidRPr="0099573B" w:rsidRDefault="0099573B" w:rsidP="0099573B"/>
    <w:p w14:paraId="72B14C42" w14:textId="03B34E69" w:rsidR="00B75E7F" w:rsidRDefault="00B22C4A" w:rsidP="005108D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Исполь</w:t>
      </w:r>
      <w:r w:rsidR="00BF030F">
        <w:rPr>
          <w:rFonts w:eastAsiaTheme="minorEastAsia"/>
          <w:sz w:val="28"/>
          <w:szCs w:val="28"/>
        </w:rPr>
        <w:t>зуя</w:t>
      </w:r>
      <w:r>
        <w:rPr>
          <w:rFonts w:eastAsiaTheme="minorEastAsia"/>
          <w:sz w:val="28"/>
          <w:szCs w:val="28"/>
        </w:rPr>
        <w:t xml:space="preserve"> семантический подход</w:t>
      </w:r>
      <w:r w:rsidR="008B4E52">
        <w:rPr>
          <w:rFonts w:eastAsiaTheme="minorEastAsia"/>
          <w:sz w:val="28"/>
          <w:szCs w:val="28"/>
        </w:rPr>
        <w:t xml:space="preserve">, то есть опору на </w:t>
      </w:r>
      <w:r w:rsidR="008B4E52" w:rsidRPr="008B4E52">
        <w:rPr>
          <w:rFonts w:eastAsiaTheme="minorEastAsia"/>
          <w:sz w:val="28"/>
          <w:szCs w:val="28"/>
        </w:rPr>
        <w:t>смысловое предназначение компонентов</w:t>
      </w:r>
      <w:r w:rsidR="008B4E52">
        <w:rPr>
          <w:rFonts w:eastAsiaTheme="minorEastAsia"/>
          <w:sz w:val="28"/>
          <w:szCs w:val="28"/>
        </w:rPr>
        <w:t xml:space="preserve"> и </w:t>
      </w:r>
      <w:r w:rsidR="008B4E52" w:rsidRPr="008B4E52">
        <w:rPr>
          <w:rFonts w:eastAsiaTheme="minorEastAsia"/>
          <w:sz w:val="28"/>
          <w:szCs w:val="28"/>
        </w:rPr>
        <w:t>логическую структуру документа,</w:t>
      </w:r>
      <w:r>
        <w:rPr>
          <w:rFonts w:eastAsiaTheme="minorEastAsia"/>
          <w:sz w:val="28"/>
          <w:szCs w:val="28"/>
        </w:rPr>
        <w:t xml:space="preserve"> задаются </w:t>
      </w:r>
      <w:r w:rsidR="00156D32">
        <w:rPr>
          <w:rFonts w:eastAsiaTheme="minorEastAsia"/>
          <w:sz w:val="28"/>
          <w:szCs w:val="28"/>
        </w:rPr>
        <w:t xml:space="preserve">необходимые теги </w:t>
      </w:r>
      <w:r w:rsidR="008B4E52">
        <w:rPr>
          <w:rFonts w:eastAsiaTheme="minorEastAsia"/>
          <w:sz w:val="28"/>
          <w:szCs w:val="28"/>
        </w:rPr>
        <w:t xml:space="preserve">и </w:t>
      </w:r>
      <w:r w:rsidR="00156D32">
        <w:rPr>
          <w:rFonts w:eastAsiaTheme="minorEastAsia"/>
          <w:sz w:val="28"/>
          <w:szCs w:val="28"/>
        </w:rPr>
        <w:t>прописыва</w:t>
      </w:r>
      <w:r w:rsidR="008B4E52">
        <w:rPr>
          <w:rFonts w:eastAsiaTheme="minorEastAsia"/>
          <w:sz w:val="28"/>
          <w:szCs w:val="28"/>
        </w:rPr>
        <w:t>ются</w:t>
      </w:r>
      <w:r w:rsidR="00156D32">
        <w:rPr>
          <w:rFonts w:eastAsiaTheme="minorEastAsia"/>
          <w:sz w:val="28"/>
          <w:szCs w:val="28"/>
        </w:rPr>
        <w:t xml:space="preserve"> в виде кода.</w:t>
      </w:r>
    </w:p>
    <w:p w14:paraId="10D3D55C" w14:textId="6CBFEE9F" w:rsidR="007B0C28" w:rsidRPr="00CD6018" w:rsidRDefault="007B0C28" w:rsidP="005108D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 проекте использованы следующие семантические элементы </w:t>
      </w:r>
      <w:r w:rsidR="00CD6018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="00CD6018">
        <w:rPr>
          <w:rFonts w:eastAsiaTheme="minorEastAsia"/>
          <w:sz w:val="28"/>
          <w:szCs w:val="28"/>
          <w:lang w:val="en-US"/>
        </w:rPr>
        <w:t>section</w:t>
      </w:r>
      <w:r w:rsidR="00CD6018" w:rsidRPr="00CD6018">
        <w:rPr>
          <w:rFonts w:eastAsiaTheme="minorEastAsia"/>
          <w:sz w:val="28"/>
          <w:szCs w:val="28"/>
        </w:rPr>
        <w:t xml:space="preserve">, </w:t>
      </w:r>
      <w:r w:rsidR="00CD6018">
        <w:rPr>
          <w:rFonts w:eastAsiaTheme="minorEastAsia"/>
          <w:sz w:val="28"/>
          <w:szCs w:val="28"/>
          <w:lang w:val="en-US"/>
        </w:rPr>
        <w:t>main</w:t>
      </w:r>
      <w:r w:rsidR="00CD6018" w:rsidRPr="00CD6018">
        <w:rPr>
          <w:rFonts w:eastAsiaTheme="minorEastAsia"/>
          <w:sz w:val="28"/>
          <w:szCs w:val="28"/>
        </w:rPr>
        <w:t xml:space="preserve">, </w:t>
      </w:r>
      <w:r w:rsidR="00CD6018">
        <w:rPr>
          <w:rFonts w:eastAsiaTheme="minorEastAsia"/>
          <w:sz w:val="28"/>
          <w:szCs w:val="28"/>
          <w:lang w:val="en-US"/>
        </w:rPr>
        <w:t>header</w:t>
      </w:r>
      <w:r w:rsidR="00CD6018" w:rsidRPr="00CD6018">
        <w:rPr>
          <w:rFonts w:eastAsiaTheme="minorEastAsia"/>
          <w:sz w:val="28"/>
          <w:szCs w:val="28"/>
        </w:rPr>
        <w:t xml:space="preserve">, </w:t>
      </w:r>
      <w:r w:rsidR="00CD6018">
        <w:rPr>
          <w:rFonts w:eastAsiaTheme="minorEastAsia"/>
          <w:sz w:val="28"/>
          <w:szCs w:val="28"/>
          <w:lang w:val="en-US"/>
        </w:rPr>
        <w:t>footer</w:t>
      </w:r>
      <w:r w:rsidR="00CD6018" w:rsidRPr="00CD6018">
        <w:rPr>
          <w:rFonts w:eastAsiaTheme="minorEastAsia"/>
          <w:sz w:val="28"/>
          <w:szCs w:val="28"/>
        </w:rPr>
        <w:t xml:space="preserve">, </w:t>
      </w:r>
      <w:proofErr w:type="spellStart"/>
      <w:r w:rsidR="00CD6018">
        <w:rPr>
          <w:rFonts w:eastAsiaTheme="minorEastAsia"/>
          <w:sz w:val="28"/>
          <w:szCs w:val="28"/>
          <w:lang w:val="en-US"/>
        </w:rPr>
        <w:t>nav</w:t>
      </w:r>
      <w:proofErr w:type="spellEnd"/>
      <w:r w:rsidR="00CD6018">
        <w:rPr>
          <w:rFonts w:eastAsiaTheme="minorEastAsia"/>
          <w:sz w:val="28"/>
          <w:szCs w:val="28"/>
        </w:rPr>
        <w:t xml:space="preserve"> и другие.</w:t>
      </w:r>
    </w:p>
    <w:p w14:paraId="26E5F35D" w14:textId="59B0A08A" w:rsidR="00156D32" w:rsidRDefault="00403979" w:rsidP="005108D9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Целью является оптимизация </w:t>
      </w:r>
      <w:r w:rsidR="00BF030F">
        <w:rPr>
          <w:rFonts w:eastAsiaTheme="minorEastAsia"/>
          <w:sz w:val="28"/>
          <w:szCs w:val="28"/>
        </w:rPr>
        <w:t>разметк</w:t>
      </w:r>
      <w:r>
        <w:rPr>
          <w:rFonts w:eastAsiaTheme="minorEastAsia"/>
          <w:sz w:val="28"/>
          <w:szCs w:val="28"/>
        </w:rPr>
        <w:t>и</w:t>
      </w:r>
      <w:r w:rsidR="00BF030F">
        <w:rPr>
          <w:rFonts w:eastAsiaTheme="minorEastAsia"/>
          <w:sz w:val="28"/>
          <w:szCs w:val="28"/>
        </w:rPr>
        <w:t xml:space="preserve"> страницы с точки зрения семантики</w:t>
      </w:r>
      <w:r>
        <w:rPr>
          <w:rFonts w:eastAsiaTheme="minorEastAsia"/>
          <w:sz w:val="28"/>
          <w:szCs w:val="28"/>
        </w:rPr>
        <w:t>, что является</w:t>
      </w:r>
      <w:r w:rsidR="00BF030F">
        <w:rPr>
          <w:rFonts w:eastAsiaTheme="minorEastAsia"/>
          <w:sz w:val="28"/>
          <w:szCs w:val="28"/>
        </w:rPr>
        <w:t xml:space="preserve"> важным фактором при создании сайта так как позволяет:</w:t>
      </w:r>
    </w:p>
    <w:p w14:paraId="59013873" w14:textId="4A68A8BC" w:rsidR="00BF030F" w:rsidRDefault="00BF030F" w:rsidP="00AB5AAB">
      <w:pPr>
        <w:pStyle w:val="a7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Сделать сайт более доступным для пользователей с ограниченными возможностями</w:t>
      </w:r>
    </w:p>
    <w:p w14:paraId="2C1E1F4C" w14:textId="5BFCDCD7" w:rsidR="00BF030F" w:rsidRDefault="00BE6059" w:rsidP="00AB5AAB">
      <w:pPr>
        <w:pStyle w:val="a7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Обеспечить б</w:t>
      </w:r>
      <w:r w:rsidR="00BF030F">
        <w:rPr>
          <w:rFonts w:eastAsiaTheme="minorEastAsia"/>
          <w:sz w:val="28"/>
          <w:szCs w:val="28"/>
        </w:rPr>
        <w:t xml:space="preserve">олее высокое </w:t>
      </w:r>
      <w:r>
        <w:rPr>
          <w:rFonts w:eastAsiaTheme="minorEastAsia"/>
          <w:sz w:val="28"/>
          <w:szCs w:val="28"/>
        </w:rPr>
        <w:t>ранжирование в поисковой выдаче</w:t>
      </w:r>
    </w:p>
    <w:p w14:paraId="1592C0EE" w14:textId="0EB105BE" w:rsidR="00156D32" w:rsidRDefault="00BE6059" w:rsidP="00AB5AAB">
      <w:pPr>
        <w:pStyle w:val="a7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rPr>
          <w:rFonts w:eastAsiaTheme="minorEastAsia"/>
          <w:sz w:val="28"/>
          <w:szCs w:val="28"/>
        </w:rPr>
      </w:pPr>
      <w:r w:rsidRPr="00BE6059">
        <w:rPr>
          <w:rFonts w:eastAsiaTheme="minorEastAsia"/>
          <w:sz w:val="28"/>
          <w:szCs w:val="28"/>
        </w:rPr>
        <w:t>Делает код более понятным и структурированным, что облегчает командную разработку и последующую поддержку сайта</w:t>
      </w:r>
    </w:p>
    <w:p w14:paraId="2051BB06" w14:textId="39595327" w:rsidR="002F11F9" w:rsidRPr="00D01AC5" w:rsidRDefault="00403979" w:rsidP="005A7BEA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01AC5">
        <w:rPr>
          <w:rFonts w:ascii="Times New Roman" w:hAnsi="Times New Roman" w:cs="Times New Roman"/>
          <w:sz w:val="28"/>
          <w:szCs w:val="28"/>
          <w:lang w:val="ru-RU"/>
        </w:rPr>
        <w:t>Кроме этого стратегия построения разметки страницы направлена на обеспечения максимальной отзывчивости и адаптивности сайта под различные типы мобильных устройств.</w:t>
      </w:r>
    </w:p>
    <w:p w14:paraId="32D7DA6F" w14:textId="77777777" w:rsidR="00403979" w:rsidRDefault="00403979" w:rsidP="002F11F9">
      <w:pPr>
        <w:shd w:val="clear" w:color="auto" w:fill="FFFFFF"/>
        <w:spacing w:before="151" w:after="151" w:line="240" w:lineRule="auto"/>
        <w:jc w:val="left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E85AB87" w14:textId="5C15B3EB" w:rsidR="00403979" w:rsidRPr="00E83A6A" w:rsidRDefault="00403979" w:rsidP="00096480">
      <w:pPr>
        <w:pStyle w:val="2"/>
        <w:rPr>
          <w:lang w:val="ru-RU"/>
        </w:rPr>
      </w:pPr>
      <w:bookmarkStart w:id="102" w:name="_Toc159876989"/>
      <w:r w:rsidRPr="00E83A6A">
        <w:rPr>
          <w:lang w:val="ru-RU"/>
        </w:rPr>
        <w:t xml:space="preserve">Стилизация </w:t>
      </w:r>
      <w:r w:rsidR="00F919A9">
        <w:rPr>
          <w:lang w:val="ru-RU"/>
        </w:rPr>
        <w:t xml:space="preserve">главной </w:t>
      </w:r>
      <w:r w:rsidRPr="00E83A6A">
        <w:rPr>
          <w:lang w:val="ru-RU"/>
        </w:rPr>
        <w:t>страницы</w:t>
      </w:r>
      <w:r w:rsidR="00F919A9">
        <w:rPr>
          <w:lang w:val="ru-RU"/>
        </w:rPr>
        <w:t xml:space="preserve"> сайта</w:t>
      </w:r>
      <w:bookmarkEnd w:id="102"/>
    </w:p>
    <w:p w14:paraId="1F625C9B" w14:textId="77777777" w:rsidR="00E83A6A" w:rsidRPr="00E83A6A" w:rsidRDefault="00E83A6A" w:rsidP="00E83A6A">
      <w:pPr>
        <w:rPr>
          <w:lang w:val="ru-RU"/>
        </w:rPr>
      </w:pPr>
    </w:p>
    <w:p w14:paraId="3F17F29E" w14:textId="08F7251B" w:rsidR="00C9573D" w:rsidRPr="000B3C82" w:rsidRDefault="00C9573D" w:rsidP="00D5190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Стилизация </w:t>
      </w:r>
      <w:proofErr w:type="spellStart"/>
      <w:r w:rsidRPr="007043D5">
        <w:rPr>
          <w:rFonts w:ascii="Times New Roman" w:hAnsi="Times New Roman" w:cs="Times New Roman"/>
          <w:sz w:val="28"/>
          <w:szCs w:val="28"/>
          <w:lang w:val="ru-RU"/>
        </w:rPr>
        <w:t>html</w:t>
      </w:r>
      <w:proofErr w:type="spellEnd"/>
      <w:r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 страницы выполнена с использованием препроцессора SASS.</w:t>
      </w:r>
      <w:r w:rsidR="007043D5"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 </w:t>
      </w:r>
      <w:r w:rsidR="007011A3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7043D5"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 SASS создан файл </w:t>
      </w:r>
      <w:proofErr w:type="spellStart"/>
      <w:proofErr w:type="gramStart"/>
      <w:r w:rsidR="007043D5" w:rsidRPr="007043D5">
        <w:rPr>
          <w:rFonts w:ascii="Times New Roman" w:hAnsi="Times New Roman" w:cs="Times New Roman"/>
          <w:sz w:val="28"/>
          <w:szCs w:val="28"/>
          <w:lang w:val="ru-RU"/>
        </w:rPr>
        <w:t>style.scss</w:t>
      </w:r>
      <w:proofErr w:type="spellEnd"/>
      <w:proofErr w:type="gramEnd"/>
      <w:r w:rsidR="007043D5">
        <w:rPr>
          <w:rFonts w:ascii="Times New Roman" w:hAnsi="Times New Roman" w:cs="Times New Roman"/>
          <w:sz w:val="28"/>
          <w:szCs w:val="28"/>
          <w:lang w:val="ru-RU"/>
        </w:rPr>
        <w:t xml:space="preserve"> и установлены необходимые расширения в </w:t>
      </w:r>
      <w:r w:rsidR="007011A3">
        <w:rPr>
          <w:rFonts w:ascii="Times New Roman" w:hAnsi="Times New Roman" w:cs="Times New Roman"/>
          <w:sz w:val="28"/>
          <w:szCs w:val="28"/>
          <w:lang w:val="ru-RU"/>
        </w:rPr>
        <w:t xml:space="preserve">редакторе </w:t>
      </w:r>
      <w:r w:rsidR="007043D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043D5" w:rsidRPr="00D51908">
        <w:rPr>
          <w:rFonts w:ascii="Times New Roman" w:hAnsi="Times New Roman" w:cs="Times New Roman"/>
          <w:sz w:val="28"/>
          <w:szCs w:val="28"/>
          <w:lang w:val="ru-RU"/>
        </w:rPr>
        <w:t>S</w:t>
      </w:r>
      <w:r w:rsidR="007043D5"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043D5" w:rsidRPr="00D51908">
        <w:rPr>
          <w:rFonts w:ascii="Times New Roman" w:hAnsi="Times New Roman" w:cs="Times New Roman"/>
          <w:sz w:val="28"/>
          <w:szCs w:val="28"/>
          <w:lang w:val="ru-RU"/>
        </w:rPr>
        <w:t>Code</w:t>
      </w:r>
      <w:proofErr w:type="spellEnd"/>
      <w:r w:rsidR="007043D5" w:rsidRPr="007043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ru-RU"/>
        </w:rPr>
        <w:t xml:space="preserve">(1.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Live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Sass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Compiler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2.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Sass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3.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Live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D51908" w:rsidRPr="00A71715">
        <w:rPr>
          <w:rFonts w:ascii="Times New Roman" w:hAnsi="Times New Roman" w:cs="Times New Roman"/>
          <w:i/>
          <w:sz w:val="28"/>
          <w:szCs w:val="28"/>
          <w:lang w:val="en-US"/>
        </w:rPr>
        <w:t>Server</w:t>
      </w:r>
      <w:r w:rsidR="00D51908" w:rsidRPr="000B3C82">
        <w:rPr>
          <w:rFonts w:ascii="Times New Roman" w:hAnsi="Times New Roman" w:cs="Times New Roman"/>
          <w:i/>
          <w:sz w:val="28"/>
          <w:szCs w:val="28"/>
          <w:lang w:val="ru-RU"/>
        </w:rPr>
        <w:t>)</w:t>
      </w:r>
      <w:r w:rsidR="007043D5" w:rsidRPr="000B3C82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14:paraId="34D4237C" w14:textId="6697D0BD" w:rsidR="00C9573D" w:rsidRPr="00D51908" w:rsidRDefault="00D51908" w:rsidP="00D5190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>В проекте используется следующий функционал SASS:</w:t>
      </w:r>
    </w:p>
    <w:p w14:paraId="692FC111" w14:textId="701B8E65" w:rsidR="00D51908" w:rsidRPr="00D51908" w:rsidRDefault="00D51908" w:rsidP="00AB5AAB">
      <w:pPr>
        <w:pStyle w:val="a8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lastRenderedPageBreak/>
        <w:t>Вложенность</w:t>
      </w:r>
    </w:p>
    <w:p w14:paraId="49AE80A7" w14:textId="2F22D6D1" w:rsidR="00D51908" w:rsidRPr="00D51908" w:rsidRDefault="00D51908" w:rsidP="00AB5AAB">
      <w:pPr>
        <w:pStyle w:val="a8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>Фрагментированные</w:t>
      </w:r>
    </w:p>
    <w:p w14:paraId="7BCEFDA9" w14:textId="7F81B4FC" w:rsidR="00D51908" w:rsidRPr="00D51908" w:rsidRDefault="00D51908" w:rsidP="00AB5AAB">
      <w:pPr>
        <w:pStyle w:val="a8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>Примеси</w:t>
      </w:r>
    </w:p>
    <w:p w14:paraId="28C08D79" w14:textId="22A19F31" w:rsidR="00D51908" w:rsidRPr="00D51908" w:rsidRDefault="00D51908" w:rsidP="00AB5AAB">
      <w:pPr>
        <w:pStyle w:val="a8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>Переменные</w:t>
      </w:r>
    </w:p>
    <w:p w14:paraId="693B44AD" w14:textId="73F3083D" w:rsidR="00D51908" w:rsidRDefault="00D51908" w:rsidP="00D5190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>Стили в SASS написана в синтаксисе SCSS.</w:t>
      </w:r>
    </w:p>
    <w:p w14:paraId="160068D4" w14:textId="6AAA99F8" w:rsidR="00F95E1E" w:rsidRPr="00F95E1E" w:rsidRDefault="00F95E1E" w:rsidP="00F95E1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Переменные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миксины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используемые в проекте располагаются в файле </w:t>
      </w:r>
      <w:r w:rsidRPr="00F95E1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95E1E">
        <w:rPr>
          <w:rFonts w:ascii="Times New Roman" w:hAnsi="Times New Roman" w:cs="Times New Roman"/>
          <w:sz w:val="28"/>
          <w:szCs w:val="28"/>
          <w:lang w:val="ru-RU"/>
        </w:rPr>
        <w:t>vars.scss</w:t>
      </w:r>
      <w:proofErr w:type="spellEnd"/>
      <w:r w:rsidRPr="00F95E1E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подключается к основному файлу со стилями с помощью директивы </w:t>
      </w:r>
      <w:r w:rsidRPr="00F95E1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3CCE14" wp14:editId="05E9DFC5">
            <wp:extent cx="1248355" cy="2157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68994" cy="2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E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869A094" w14:textId="07761F92" w:rsidR="00F95E1E" w:rsidRPr="00F95E1E" w:rsidRDefault="00F95E1E" w:rsidP="00D5190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</w:t>
      </w:r>
      <w:r w:rsidR="00947B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миксина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используемого при стилизации:</w:t>
      </w:r>
    </w:p>
    <w:p w14:paraId="66172F36" w14:textId="644EB1E8" w:rsidR="00093487" w:rsidRDefault="00F95E1E" w:rsidP="00D01AC5">
      <w:pPr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7A73F618" wp14:editId="4A0B6D56">
            <wp:extent cx="2050966" cy="1247996"/>
            <wp:effectExtent l="0" t="0" r="698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303" b="6609"/>
                    <a:stretch/>
                  </pic:blipFill>
                  <pic:spPr bwMode="auto">
                    <a:xfrm>
                      <a:off x="0" y="0"/>
                      <a:ext cx="2081787" cy="12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126" w14:textId="2CDB0F81" w:rsidR="00E83A6A" w:rsidRDefault="00E83A6A" w:rsidP="00D01AC5">
      <w:pPr>
        <w:rPr>
          <w:ins w:id="103" w:author="Пользователь" w:date="2024-02-27T19:40:00Z"/>
          <w:rFonts w:ascii="Times New Roman" w:hAnsi="Times New Roman" w:cs="Times New Roman"/>
          <w:sz w:val="24"/>
          <w:szCs w:val="24"/>
          <w:lang w:val="ru-RU"/>
        </w:rPr>
      </w:pPr>
    </w:p>
    <w:p w14:paraId="6AEEA526" w14:textId="31A024DC" w:rsidR="00EB17BB" w:rsidRPr="00EB17BB" w:rsidRDefault="00EB17BB" w:rsidP="00EB17BB">
      <w:pPr>
        <w:rPr>
          <w:ins w:id="104" w:author="Пользователь" w:date="2024-02-27T19:42:00Z"/>
          <w:rFonts w:ascii="Times New Roman" w:hAnsi="Times New Roman" w:cs="Times New Roman"/>
          <w:sz w:val="28"/>
          <w:szCs w:val="28"/>
          <w:lang w:val="ru-RU"/>
          <w:rPrChange w:id="105" w:author="Пользователь" w:date="2024-02-27T19:48:00Z">
            <w:rPr>
              <w:ins w:id="106" w:author="Пользователь" w:date="2024-02-27T19:42:00Z"/>
              <w:rFonts w:ascii="Times New Roman" w:hAnsi="Times New Roman" w:cs="Times New Roman"/>
              <w:sz w:val="24"/>
              <w:szCs w:val="24"/>
              <w:lang w:val="ru-RU"/>
            </w:rPr>
          </w:rPrChange>
        </w:rPr>
      </w:pPr>
      <w:ins w:id="107" w:author="Пользователь" w:date="2024-02-27T19:44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08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>Стили,</w:t>
        </w:r>
      </w:ins>
      <w:ins w:id="109" w:author="Пользователь" w:date="2024-02-27T19:41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0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 относящиеся к </w:t>
        </w:r>
      </w:ins>
      <w:ins w:id="111" w:author="Пользователь" w:date="2024-02-27T19:43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2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en-US"/>
              </w:rPr>
            </w:rPrChange>
          </w:rPr>
          <w:t>HTML</w:t>
        </w:r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3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 код</w:t>
        </w:r>
      </w:ins>
      <w:ins w:id="114" w:author="Пользователь" w:date="2024-02-27T19:45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5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>у</w:t>
        </w:r>
      </w:ins>
      <w:ins w:id="116" w:author="Пользователь" w:date="2024-02-27T19:43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7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>, которы</w:t>
        </w:r>
      </w:ins>
      <w:ins w:id="118" w:author="Пользователь" w:date="2024-02-27T19:45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19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>й повторно используются</w:t>
        </w:r>
      </w:ins>
      <w:ins w:id="120" w:author="Пользователь" w:date="2024-02-27T19:41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21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 на внутренних страницах сайта</w:t>
        </w:r>
      </w:ins>
      <w:ins w:id="122" w:author="Пользователь" w:date="2024-02-27T19:46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23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, в </w:t>
        </w:r>
      </w:ins>
      <w:ins w:id="124" w:author="Пользователь" w:date="2024-02-27T19:47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25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>частности</w:t>
        </w:r>
      </w:ins>
      <w:ins w:id="126" w:author="Пользователь" w:date="2024-02-27T19:46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27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 </w:t>
        </w:r>
      </w:ins>
      <w:ins w:id="128" w:author="Пользователь" w:date="2024-02-27T19:47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29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шапка и подвал вынесены </w:t>
        </w:r>
      </w:ins>
      <w:ins w:id="130" w:author="Пользователь" w:date="2024-02-27T19:48:00Z">
        <w:r w:rsidR="00437337" w:rsidRPr="00437337">
          <w:rPr>
            <w:rFonts w:ascii="Times New Roman" w:hAnsi="Times New Roman" w:cs="Times New Roman"/>
            <w:sz w:val="28"/>
            <w:szCs w:val="28"/>
            <w:lang w:val="ru-RU"/>
          </w:rPr>
          <w:t>в отдельные файлы,</w:t>
        </w:r>
      </w:ins>
      <w:ins w:id="131" w:author="Пользователь" w:date="2024-02-27T19:47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32" w:author="Пользователь" w:date="2024-02-27T19:48:00Z">
              <w:rPr>
                <w:rFonts w:ascii="Times New Roman" w:hAnsi="Times New Roman" w:cs="Times New Roman"/>
                <w:sz w:val="24"/>
                <w:szCs w:val="24"/>
                <w:lang w:val="ru-RU"/>
              </w:rPr>
            </w:rPrChange>
          </w:rPr>
          <w:t xml:space="preserve"> подключаемые </w:t>
        </w:r>
        <w:r w:rsidRPr="00F95E1E">
          <w:rPr>
            <w:rFonts w:ascii="Times New Roman" w:hAnsi="Times New Roman" w:cs="Times New Roman"/>
            <w:sz w:val="28"/>
            <w:szCs w:val="28"/>
            <w:lang w:val="ru-RU"/>
          </w:rPr>
          <w:t xml:space="preserve">к основному файлу со стилями с помощью директивы </w:t>
        </w:r>
      </w:ins>
      <w:ins w:id="133" w:author="Пользователь" w:date="2024-02-27T19:48:00Z"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34" w:author="Пользователь" w:date="2024-02-27T19:48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@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import</w:t>
        </w:r>
        <w:r w:rsidRPr="00EB17BB">
          <w:rPr>
            <w:rFonts w:ascii="Times New Roman" w:hAnsi="Times New Roman" w:cs="Times New Roman"/>
            <w:sz w:val="28"/>
            <w:szCs w:val="28"/>
            <w:lang w:val="ru-RU"/>
            <w:rPrChange w:id="135" w:author="Пользователь" w:date="2024-02-27T19:48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.</w:t>
        </w:r>
      </w:ins>
    </w:p>
    <w:p w14:paraId="0AA29BDB" w14:textId="4FF95263" w:rsidR="00EB17BB" w:rsidRPr="00EB17BB" w:rsidRDefault="00EB17BB" w:rsidP="00D01AC5">
      <w:pPr>
        <w:rPr>
          <w:ins w:id="136" w:author="Пользователь" w:date="2024-02-27T19:40:00Z"/>
          <w:rFonts w:ascii="Times New Roman" w:hAnsi="Times New Roman" w:cs="Times New Roman"/>
          <w:sz w:val="24"/>
          <w:szCs w:val="24"/>
          <w:lang w:val="ru-RU"/>
        </w:rPr>
      </w:pPr>
      <w:ins w:id="137" w:author="Пользователь" w:date="2024-02-27T19:42:00Z">
        <w:r>
          <w:rPr>
            <w:noProof/>
            <w:lang w:val="ru-RU"/>
          </w:rPr>
          <w:drawing>
            <wp:inline distT="0" distB="0" distL="0" distR="0" wp14:anchorId="2ADA899E" wp14:editId="01D94D4C">
              <wp:extent cx="1501254" cy="618607"/>
              <wp:effectExtent l="0" t="0" r="3810" b="0"/>
              <wp:docPr id="116" name="Рисунок 1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10041" cy="6222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701918" w14:textId="77777777" w:rsidR="00EB17BB" w:rsidRPr="00EB17BB" w:rsidRDefault="00EB17BB" w:rsidP="00D01AC5">
      <w:pPr>
        <w:rPr>
          <w:rFonts w:ascii="Times New Roman" w:hAnsi="Times New Roman" w:cs="Times New Roman"/>
          <w:sz w:val="24"/>
          <w:szCs w:val="24"/>
          <w:lang w:val="ru-RU"/>
          <w:rPrChange w:id="138" w:author="Пользователь" w:date="2024-02-27T19:40:00Z">
            <w:rPr>
              <w:rFonts w:ascii="Times New Roman" w:hAnsi="Times New Roman" w:cs="Times New Roman"/>
              <w:i/>
              <w:sz w:val="24"/>
              <w:szCs w:val="24"/>
              <w:lang w:val="ru-RU"/>
            </w:rPr>
          </w:rPrChange>
        </w:rPr>
      </w:pPr>
    </w:p>
    <w:p w14:paraId="216A79B7" w14:textId="5E92F6B7" w:rsidR="005108D9" w:rsidRDefault="00F959C0" w:rsidP="00096480">
      <w:pPr>
        <w:pStyle w:val="3"/>
      </w:pPr>
      <w:bookmarkStart w:id="139" w:name="_Toc159876990"/>
      <w:r w:rsidRPr="00E96617">
        <w:t xml:space="preserve">Методология БЭМ для верстки </w:t>
      </w:r>
      <w:r>
        <w:t>и стилизации сайта</w:t>
      </w:r>
      <w:bookmarkEnd w:id="139"/>
    </w:p>
    <w:p w14:paraId="470FA0F3" w14:textId="77777777" w:rsidR="000B3C82" w:rsidRPr="000B3C82" w:rsidRDefault="000B3C82" w:rsidP="000B3C82"/>
    <w:p w14:paraId="19BFF162" w14:textId="2623592D" w:rsidR="00D01AC5" w:rsidRDefault="00DA41BA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Определение стилей для элементов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A41B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выполнена с применением </w:t>
      </w:r>
      <w:r w:rsidR="00E44FA1">
        <w:rPr>
          <w:rFonts w:ascii="Times New Roman" w:hAnsi="Times New Roman" w:cs="Times New Roman"/>
          <w:color w:val="000000"/>
          <w:sz w:val="28"/>
          <w:szCs w:val="28"/>
          <w:lang w:val="ru-RU"/>
        </w:rPr>
        <w:t>селекторов класса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 этом </w:t>
      </w:r>
      <w:r w:rsidR="00503285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название классов задаются на основе методологии БЭМ</w:t>
      </w:r>
      <w:r w:rsidR="00E44FA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(Блок-Элемент-Модификатор)</w:t>
      </w:r>
      <w:r w:rsidR="00503285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520E552" w14:textId="7BC42329" w:rsidR="00A57DE7" w:rsidRDefault="00A57DE7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Методологию БЭМ 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придумали и начали развивать в </w:t>
      </w:r>
      <w:r w:rsidR="0014616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компании 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Яндекс с 2005 года для </w:t>
      </w:r>
      <w:r w:rsidR="002D4040">
        <w:rPr>
          <w:rFonts w:ascii="Times New Roman" w:hAnsi="Times New Roman" w:cs="Times New Roman"/>
          <w:color w:val="000000"/>
          <w:sz w:val="28"/>
          <w:szCs w:val="28"/>
          <w:lang w:val="ru-RU"/>
        </w:rPr>
        <w:t>улучшения исполнения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собственных проектов. Методология показала </w:t>
      </w:r>
      <w:r w:rsidR="00895F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свою 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>эффективность</w:t>
      </w:r>
      <w:r w:rsidR="00895F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во множестве проектов как Яндекс, так и других компаний,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="00895F6A">
        <w:rPr>
          <w:rFonts w:ascii="Times New Roman" w:hAnsi="Times New Roman" w:cs="Times New Roman"/>
          <w:color w:val="000000"/>
          <w:sz w:val="28"/>
          <w:szCs w:val="28"/>
          <w:lang w:val="ru-RU"/>
        </w:rPr>
        <w:t>сейчас широко используется</w:t>
      </w:r>
      <w:r w:rsidR="00471AC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разработчиками по всему миру.</w:t>
      </w:r>
    </w:p>
    <w:p w14:paraId="773C8B4E" w14:textId="0C0C7C68" w:rsidR="002D4040" w:rsidRDefault="002D4040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74624" behindDoc="0" locked="0" layoutInCell="1" allowOverlap="1" wp14:anchorId="01E82369" wp14:editId="560D67B0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2066925" cy="2190750"/>
            <wp:effectExtent l="0" t="0" r="9525" b="0"/>
            <wp:wrapThrough wrapText="bothSides">
              <wp:wrapPolygon edited="0">
                <wp:start x="0" y="0"/>
                <wp:lineTo x="0" y="21412"/>
                <wp:lineTo x="21500" y="21412"/>
                <wp:lineTo x="21500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BCE91" w14:textId="590A3267" w:rsidR="00471AC4" w:rsidRPr="00AB568A" w:rsidRDefault="002D4040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Блок - </w:t>
      </w:r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Логически и функционально независимый компонент страницы</w:t>
      </w:r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4E8EA3E7" w14:textId="7D21DCB3" w:rsidR="00AB568A" w:rsidRPr="00AB568A" w:rsidRDefault="002D4040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Элемент - </w:t>
      </w:r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Составная часть </w:t>
      </w:r>
      <w:hyperlink r:id="rId70" w:anchor="%D0%91%D0%BB%D0%BE%D0%BA" w:history="1">
        <w:r w:rsidR="00AB568A" w:rsidRPr="00AB568A">
          <w:rPr>
            <w:rFonts w:ascii="Times New Roman" w:hAnsi="Times New Roman" w:cs="Times New Roman"/>
            <w:color w:val="000000"/>
            <w:sz w:val="28"/>
            <w:szCs w:val="28"/>
          </w:rPr>
          <w:t>блока</w:t>
        </w:r>
      </w:hyperlink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которая не может использоваться в отрыве от него.</w:t>
      </w:r>
    </w:p>
    <w:p w14:paraId="6370DD0D" w14:textId="28E852CD" w:rsidR="00AB568A" w:rsidRDefault="002D4040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Модификатор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 сущность </w:t>
      </w:r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определяющая внешний вид, состояние и поведение</w:t>
      </w:r>
      <w:r w:rsid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hyperlink r:id="rId71" w:anchor="%D0%91%D0%BB%D0%BE%D0%BA" w:history="1">
        <w:r w:rsidR="00AB568A" w:rsidRPr="00AB568A">
          <w:rPr>
            <w:rFonts w:ascii="Times New Roman" w:hAnsi="Times New Roman" w:cs="Times New Roman"/>
            <w:color w:val="000000"/>
            <w:sz w:val="28"/>
            <w:szCs w:val="28"/>
          </w:rPr>
          <w:t>блока</w:t>
        </w:r>
      </w:hyperlink>
      <w:r w:rsid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или</w:t>
      </w:r>
      <w:r w:rsid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hyperlink r:id="rId72" w:anchor="%D0%AD%D0%BB%D0%B5%D0%BC%D0%B5%D0%BD%D1%82" w:history="1">
        <w:r w:rsidR="00AB568A" w:rsidRPr="00AB568A">
          <w:rPr>
            <w:rFonts w:ascii="Times New Roman" w:hAnsi="Times New Roman" w:cs="Times New Roman"/>
            <w:color w:val="000000"/>
            <w:sz w:val="28"/>
            <w:szCs w:val="28"/>
          </w:rPr>
          <w:t>элемента</w:t>
        </w:r>
      </w:hyperlink>
      <w:r w:rsidR="00AB568A" w:rsidRPr="00AB56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3BD5710" w14:textId="77777777" w:rsidR="002D4040" w:rsidRPr="00AB568A" w:rsidRDefault="002D4040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7A93568" w14:textId="421E930C" w:rsidR="00E44FA1" w:rsidRPr="00AB568A" w:rsidRDefault="00E44FA1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Положительные эффекты </w:t>
      </w:r>
      <w:r w:rsidR="00895F6A">
        <w:rPr>
          <w:rFonts w:ascii="Times New Roman" w:hAnsi="Times New Roman" w:cs="Times New Roman"/>
          <w:color w:val="000000"/>
          <w:sz w:val="28"/>
          <w:szCs w:val="28"/>
          <w:lang w:val="ru-RU"/>
        </w:rPr>
        <w:t>этой методологии проявляются</w:t>
      </w: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даже в данном </w:t>
      </w:r>
      <w:r w:rsidR="00222FF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относительно </w:t>
      </w: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небольшом проекте:</w:t>
      </w:r>
    </w:p>
    <w:p w14:paraId="1684EE71" w14:textId="4E07FB77" w:rsidR="00E44FA1" w:rsidRPr="00AB568A" w:rsidRDefault="00E44FA1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 </w:t>
      </w:r>
      <w:r w:rsidR="00A57DE7"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Наглядная (Понятная) структура проекта</w:t>
      </w:r>
    </w:p>
    <w:p w14:paraId="63543322" w14:textId="0EB45BF9" w:rsidR="00A57DE7" w:rsidRPr="00AB568A" w:rsidRDefault="00A57DE7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- Единый способ именования классов</w:t>
      </w:r>
    </w:p>
    <w:p w14:paraId="383929C9" w14:textId="2141E41F" w:rsidR="00A57DE7" w:rsidRPr="00AB568A" w:rsidRDefault="00A57DE7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- Легкая читаемость кода</w:t>
      </w:r>
    </w:p>
    <w:p w14:paraId="2BE7F90F" w14:textId="6D743035" w:rsidR="00A57DE7" w:rsidRPr="00AB568A" w:rsidRDefault="00A57DE7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- Повт</w:t>
      </w:r>
      <w:r w:rsidR="00B0571B">
        <w:rPr>
          <w:rFonts w:ascii="Times New Roman" w:hAnsi="Times New Roman" w:cs="Times New Roman"/>
          <w:color w:val="000000"/>
          <w:sz w:val="28"/>
          <w:szCs w:val="28"/>
          <w:lang w:val="ru-RU"/>
        </w:rPr>
        <w:t>орное использование частей кода</w:t>
      </w:r>
    </w:p>
    <w:p w14:paraId="1AF90182" w14:textId="227B0535" w:rsidR="00E44FA1" w:rsidRDefault="00E44FA1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Использование других типов селекторов </w:t>
      </w:r>
      <w:r w:rsidR="002D404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 стилизации </w:t>
      </w:r>
      <w:r w:rsidRPr="00AB568A">
        <w:rPr>
          <w:rFonts w:ascii="Times New Roman" w:hAnsi="Times New Roman" w:cs="Times New Roman"/>
          <w:color w:val="000000"/>
          <w:sz w:val="28"/>
          <w:szCs w:val="28"/>
          <w:lang w:val="ru-RU"/>
        </w:rPr>
        <w:t>сведено к минимуму.</w:t>
      </w:r>
    </w:p>
    <w:p w14:paraId="64838CE1" w14:textId="77777777" w:rsidR="00093487" w:rsidRDefault="00093487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FE6771D" w14:textId="1A833528" w:rsidR="00F543FE" w:rsidRPr="00096480" w:rsidRDefault="00F543FE" w:rsidP="00096480">
      <w:pPr>
        <w:pStyle w:val="3"/>
      </w:pPr>
      <w:bookmarkStart w:id="140" w:name="_Toc159876991"/>
      <w:r w:rsidRPr="00096480">
        <w:t xml:space="preserve">Адаптивность </w:t>
      </w:r>
      <w:r w:rsidR="00C95BA1">
        <w:t>-</w:t>
      </w:r>
      <w:r w:rsidR="00093487" w:rsidRPr="00096480">
        <w:t xml:space="preserve"> отзывчивость сайта</w:t>
      </w:r>
      <w:bookmarkEnd w:id="140"/>
    </w:p>
    <w:p w14:paraId="2A288889" w14:textId="77777777" w:rsidR="00E83A6A" w:rsidRPr="00E83A6A" w:rsidRDefault="00E83A6A" w:rsidP="00E83A6A">
      <w:pPr>
        <w:rPr>
          <w:lang w:val="ru-RU"/>
        </w:rPr>
      </w:pPr>
    </w:p>
    <w:p w14:paraId="03382B20" w14:textId="672B6806" w:rsidR="005108D9" w:rsidRDefault="00257E5E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Макет</w:t>
      </w:r>
      <w:r w:rsidR="00F959C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сайта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</w:t>
      </w:r>
      <w:r w:rsidR="00F959C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F959C0">
        <w:rPr>
          <w:rFonts w:ascii="Times New Roman" w:hAnsi="Times New Roman" w:cs="Times New Roman"/>
          <w:color w:val="000000"/>
          <w:sz w:val="28"/>
          <w:szCs w:val="28"/>
          <w:lang w:val="en-US"/>
        </w:rPr>
        <w:t>Figma</w:t>
      </w:r>
      <w:proofErr w:type="spellEnd"/>
      <w:r w:rsidR="00F959C0" w:rsidRPr="00257E5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выполнен в четырех версиях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-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десктопа, двух вариантов планшета и смартфона для обеспечения адаптивности сайта при просмотре станиц сайта на этих устройствах.</w:t>
      </w:r>
    </w:p>
    <w:p w14:paraId="34F97287" w14:textId="1479A85F" w:rsidR="00257E5E" w:rsidRDefault="00257E5E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Каждая из версий оптимизирована под свое устройство с применением следующих приемов:</w:t>
      </w:r>
    </w:p>
    <w:p w14:paraId="0A5841AA" w14:textId="21DE51A8" w:rsidR="00F543FE" w:rsidRDefault="00257E5E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Изменение размеров </w:t>
      </w:r>
      <w:r w:rsidR="00F543FE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элементов включая 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пропорции</w:t>
      </w:r>
      <w:r w:rsidR="00F543FE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элементов относительно друг друга в рамках блока</w:t>
      </w:r>
    </w:p>
    <w:p w14:paraId="0922404C" w14:textId="262118A0" w:rsidR="00502BFC" w:rsidRPr="00093487" w:rsidRDefault="00502BFC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Меньшее количество столбцов на мобильных устройствах</w:t>
      </w:r>
    </w:p>
    <w:p w14:paraId="009BD4AB" w14:textId="65836A7E" w:rsidR="00257E5E" w:rsidRPr="00093487" w:rsidRDefault="00F543FE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Перестроение </w:t>
      </w:r>
      <w:r w:rsidR="00257E5E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расположения элементов внутри блок</w:t>
      </w: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а</w:t>
      </w:r>
    </w:p>
    <w:p w14:paraId="57F7313B" w14:textId="15808D9F" w:rsidR="00257E5E" w:rsidRPr="00093487" w:rsidRDefault="00F543FE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Сокращение</w:t>
      </w:r>
      <w:r w:rsidR="00257E5E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размеров текста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FD359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межстрочных интервалов 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от </w:t>
      </w:r>
      <w:proofErr w:type="spellStart"/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десктопной</w:t>
      </w:r>
      <w:proofErr w:type="spellEnd"/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 мобильной версии</w:t>
      </w:r>
    </w:p>
    <w:p w14:paraId="15E9BD8D" w14:textId="0760B690" w:rsidR="00F543FE" w:rsidRPr="00093487" w:rsidRDefault="00F543FE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Изменение горизон</w:t>
      </w:r>
      <w:r w:rsidR="00502BF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тальных и вертикальных </w:t>
      </w: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отступов</w:t>
      </w:r>
    </w:p>
    <w:p w14:paraId="710C4CCA" w14:textId="12F9B4A4" w:rsidR="00F543FE" w:rsidRDefault="00F543FE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Уменьшение размеров изображений</w:t>
      </w:r>
    </w:p>
    <w:p w14:paraId="1093AAC2" w14:textId="6993CAEF" w:rsidR="00093487" w:rsidRDefault="00895F6A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Скрытие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второстепенных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изображений на мобильной версии</w:t>
      </w:r>
    </w:p>
    <w:p w14:paraId="65DD29BC" w14:textId="03B3BAA1" w:rsidR="009074A0" w:rsidRDefault="009074A0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Добавление новых элементов дизайна</w:t>
      </w:r>
    </w:p>
    <w:p w14:paraId="6581ED04" w14:textId="52D015BD" w:rsidR="00FD359C" w:rsidRDefault="00093487" w:rsidP="00AB5AAB">
      <w:pPr>
        <w:pStyle w:val="a8"/>
        <w:numPr>
          <w:ilvl w:val="0"/>
          <w:numId w:val="23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Перевод </w:t>
      </w:r>
      <w:r w:rsidR="00895F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линейного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навигационного в меню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 в мобильной версии</w:t>
      </w:r>
    </w:p>
    <w:p w14:paraId="13DED0CD" w14:textId="77777777" w:rsidR="00E423C4" w:rsidRPr="00E423C4" w:rsidRDefault="00E423C4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4F0C7A4E" w14:textId="7CF5D4FE" w:rsidR="00FD359C" w:rsidRPr="00FD359C" w:rsidRDefault="00C74FC2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Стоить отметить</w:t>
      </w:r>
      <w:r w:rsidR="00FD359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что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 стилизации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страницы используются такие</w:t>
      </w:r>
      <w:r w:rsidR="00FD359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приемы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которые не только позволяют реализовать задуманный дизайном макета уровень адаптивности на заданных устройствах, но в целом направленны обеспечение максимальной</w:t>
      </w:r>
      <w:r w:rsidR="00FD359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отзывчивость станицы сайта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любых типах устройств,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6AFE6460" w14:textId="6C02CBB1" w:rsidR="002158FF" w:rsidRPr="00C74FC2" w:rsidRDefault="00C74FC2" w:rsidP="00AB5AAB">
      <w:pPr>
        <w:pStyle w:val="a8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д</w:t>
      </w:r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ля позиционирования блоков / элементов</w:t>
      </w:r>
      <w:r w:rsidR="00A07F7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используются</w:t>
      </w:r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гибкие элементы </w:t>
      </w:r>
      <w:proofErr w:type="spellStart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Flexbox</w:t>
      </w:r>
      <w:proofErr w:type="spellEnd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Grid</w:t>
      </w:r>
      <w:proofErr w:type="spellEnd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layout</w:t>
      </w:r>
      <w:proofErr w:type="spellEnd"/>
    </w:p>
    <w:p w14:paraId="3C5DA4B8" w14:textId="785ACC40" w:rsidR="002158FF" w:rsidRPr="00C74FC2" w:rsidRDefault="002158FF" w:rsidP="00AB5AAB">
      <w:pPr>
        <w:pStyle w:val="a8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Ширина и высота </w:t>
      </w:r>
      <w:r w:rsidR="00C74FC2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блочных элементов</w:t>
      </w: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задается с использованием адаптивных свойств </w:t>
      </w:r>
      <w:proofErr w:type="spellStart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max</w:t>
      </w:r>
      <w:proofErr w:type="spellEnd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proofErr w:type="spellStart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min-width</w:t>
      </w:r>
      <w:proofErr w:type="spellEnd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max</w:t>
      </w:r>
      <w:proofErr w:type="spellEnd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proofErr w:type="spellStart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min-height</w:t>
      </w:r>
      <w:proofErr w:type="spellEnd"/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07F77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там, где</w:t>
      </w: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это целесообразно</w:t>
      </w:r>
    </w:p>
    <w:p w14:paraId="6F850BC5" w14:textId="2143539E" w:rsidR="002158FF" w:rsidRDefault="00C74FC2" w:rsidP="00AB5AAB">
      <w:pPr>
        <w:pStyle w:val="a8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Используются</w:t>
      </w:r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относительные единицы для задания размеров элементов </w:t>
      </w:r>
      <w:r w:rsidR="007C2BC9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там, где</w:t>
      </w:r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применимо - %, </w:t>
      </w:r>
      <w:proofErr w:type="spellStart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vh</w:t>
      </w:r>
      <w:proofErr w:type="spellEnd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="002158FF" w:rsidRPr="00C74FC2">
        <w:rPr>
          <w:rFonts w:ascii="Times New Roman" w:hAnsi="Times New Roman" w:cs="Times New Roman"/>
          <w:color w:val="000000"/>
          <w:sz w:val="28"/>
          <w:szCs w:val="28"/>
          <w:lang w:val="ru-RU"/>
        </w:rPr>
        <w:t>vw</w:t>
      </w:r>
      <w:proofErr w:type="spellEnd"/>
      <w:r w:rsidR="00D4019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3641E6A4" w14:textId="45AADBB9" w:rsidR="00B12BDF" w:rsidRPr="00A07F77" w:rsidRDefault="00B12BDF" w:rsidP="00AB5AAB">
      <w:pPr>
        <w:pStyle w:val="a8"/>
        <w:numPr>
          <w:ilvl w:val="0"/>
          <w:numId w:val="25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07F7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Центрирование блоков с применение </w:t>
      </w:r>
      <w:r w:rsidRPr="00A07F77">
        <w:rPr>
          <w:rFonts w:ascii="Times New Roman" w:hAnsi="Times New Roman" w:cs="Times New Roman"/>
          <w:color w:val="000000"/>
          <w:sz w:val="28"/>
          <w:szCs w:val="28"/>
          <w:lang w:val="en-US"/>
        </w:rPr>
        <w:t>padding</w:t>
      </w:r>
    </w:p>
    <w:p w14:paraId="46BC1E73" w14:textId="795F87A9" w:rsidR="00A07F77" w:rsidRPr="00B12BDF" w:rsidRDefault="00A07F77" w:rsidP="00A07F77">
      <w:pPr>
        <w:pStyle w:val="a8"/>
        <w:shd w:val="clear" w:color="auto" w:fill="FFFFFF"/>
        <w:spacing w:after="0" w:line="360" w:lineRule="auto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</w:p>
    <w:p w14:paraId="6D6E2254" w14:textId="76F37E73" w:rsidR="00895F6A" w:rsidRDefault="00E423C4" w:rsidP="00895F6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управления стилями элементов, на заданных макетом значения</w:t>
      </w:r>
      <w:r w:rsidR="00A07F77">
        <w:rPr>
          <w:rFonts w:ascii="Times New Roman" w:hAnsi="Times New Roman" w:cs="Times New Roman"/>
          <w:color w:val="000000"/>
          <w:sz w:val="28"/>
          <w:szCs w:val="28"/>
          <w:lang w:val="ru-RU"/>
        </w:rPr>
        <w:t>х</w:t>
      </w:r>
      <w:r w:rsid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ширины устройств настраивается </w:t>
      </w:r>
      <w:proofErr w:type="spellStart"/>
      <w:r w:rsid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>метатег</w:t>
      </w:r>
      <w:proofErr w:type="spellEnd"/>
      <w:r w:rsid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0585B">
        <w:rPr>
          <w:rFonts w:ascii="Times New Roman" w:hAnsi="Times New Roman" w:cs="Times New Roman"/>
          <w:color w:val="000000"/>
          <w:sz w:val="28"/>
          <w:szCs w:val="28"/>
          <w:lang w:val="en-US"/>
        </w:rPr>
        <w:t>viewport</w:t>
      </w:r>
      <w:r w:rsid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используются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медиазапросы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: </w:t>
      </w:r>
    </w:p>
    <w:p w14:paraId="6D605067" w14:textId="60C3082D" w:rsidR="0060585B" w:rsidRPr="004F1723" w:rsidRDefault="0060585B" w:rsidP="0060585B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Чтобы подключить </w:t>
      </w:r>
      <w:r w:rsidRP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тег </w:t>
      </w:r>
      <w:proofErr w:type="spellStart"/>
      <w:r w:rsidRP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>meta</w:t>
      </w:r>
      <w:proofErr w:type="spellEnd"/>
      <w:r w:rsidRP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60585B">
        <w:rPr>
          <w:rFonts w:ascii="Times New Roman" w:hAnsi="Times New Roman" w:cs="Times New Roman"/>
          <w:color w:val="000000"/>
          <w:sz w:val="28"/>
          <w:szCs w:val="28"/>
          <w:lang w:val="ru-RU"/>
        </w:rPr>
        <w:t>viewport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</w:t>
      </w:r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раздел </w:t>
      </w: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head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файла index.html добавляется строка</w:t>
      </w:r>
      <w:r w:rsid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78F09F4F" w14:textId="47F54FC2" w:rsidR="0060585B" w:rsidRPr="004F1723" w:rsidRDefault="0060585B" w:rsidP="0060585B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4F1723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2901967A" wp14:editId="2C45A5F2">
            <wp:extent cx="6249725" cy="182245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106" t="-4176" r="1934"/>
                    <a:stretch/>
                  </pic:blipFill>
                  <pic:spPr bwMode="auto">
                    <a:xfrm>
                      <a:off x="0" y="0"/>
                      <a:ext cx="6261076" cy="18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78A27" w14:textId="28F900B2" w:rsidR="004F1723" w:rsidRPr="004F1723" w:rsidRDefault="004F1723" w:rsidP="004F1723">
      <w:pPr>
        <w:spacing w:after="0" w:line="360" w:lineRule="auto"/>
        <w:jc w:val="left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адаптивного дизайна значения атрибута </w:t>
      </w: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content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viewport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определяться 2 параметрами:</w:t>
      </w:r>
    </w:p>
    <w:p w14:paraId="179C00E4" w14:textId="58087E7D" w:rsidR="004F1723" w:rsidRPr="004F1723" w:rsidRDefault="004F1723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width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=</w:t>
      </w: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device-width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- ширина видимой области веб-страницы равнялась CSS ширине устройству</w:t>
      </w:r>
    </w:p>
    <w:p w14:paraId="56DAF515" w14:textId="1ABEABFD" w:rsidR="004F1723" w:rsidRPr="004F1723" w:rsidRDefault="004F1723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initial-scale</w:t>
      </w:r>
      <w:proofErr w:type="spellEnd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=1 - первоначальный масштаб веб-страницы равный 1 означает то, что масштаб равен 100%</w:t>
      </w:r>
    </w:p>
    <w:p w14:paraId="61C9C3C1" w14:textId="77777777" w:rsidR="004F1723" w:rsidRDefault="004F1723" w:rsidP="004F1723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A68067C" w14:textId="3AA5725B" w:rsidR="0060585B" w:rsidRPr="004F1723" w:rsidRDefault="004F1723" w:rsidP="004F1723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4F1723">
        <w:rPr>
          <w:rFonts w:ascii="Times New Roman" w:hAnsi="Times New Roman" w:cs="Times New Roman"/>
          <w:color w:val="000000"/>
          <w:sz w:val="28"/>
          <w:szCs w:val="28"/>
          <w:lang w:val="ru-RU"/>
        </w:rPr>
        <w:t>Медиазапросы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4687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написаны </w:t>
      </w:r>
      <w:r w:rsidR="002C43F0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т</w:t>
      </w:r>
      <w:r w:rsidR="0074687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рех значений ширины экранов и </w:t>
      </w:r>
      <w:r w:rsidR="00B7342C">
        <w:rPr>
          <w:rFonts w:ascii="Times New Roman" w:hAnsi="Times New Roman" w:cs="Times New Roman"/>
          <w:color w:val="000000"/>
          <w:sz w:val="28"/>
          <w:szCs w:val="28"/>
          <w:lang w:val="ru-RU"/>
        </w:rPr>
        <w:t>срабатывают,</w:t>
      </w:r>
      <w:r w:rsidR="0074687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когда ширина экрана становится меньше указанной в </w:t>
      </w:r>
      <w:r w:rsidR="00B7342C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условии</w:t>
      </w:r>
      <w:r w:rsidR="0074687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5ABD2B5" w14:textId="5F034DEB" w:rsidR="00A07F77" w:rsidRDefault="00A07F77" w:rsidP="00895F6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6186401" wp14:editId="297C7EED">
            <wp:extent cx="3055670" cy="1460068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9925" cy="14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B91D" w14:textId="77777777" w:rsidR="002158FF" w:rsidRDefault="002158FF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3686B2E" w14:textId="6A3E1055" w:rsidR="00093487" w:rsidRDefault="00B12BDF" w:rsidP="00AB568A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целом, в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се элементы 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093487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страницы стилизованы на основании </w:t>
      </w:r>
      <w:r w:rsidR="00B40D63">
        <w:rPr>
          <w:rFonts w:ascii="Times New Roman" w:hAnsi="Times New Roman" w:cs="Times New Roman"/>
          <w:color w:val="000000"/>
          <w:sz w:val="28"/>
          <w:szCs w:val="28"/>
          <w:lang w:val="ru-RU"/>
        </w:rPr>
        <w:t>данных</w:t>
      </w:r>
      <w:r w:rsid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указанных в шаблоне </w:t>
      </w:r>
      <w:proofErr w:type="spellStart"/>
      <w:r w:rsidR="00093487">
        <w:rPr>
          <w:rFonts w:ascii="Times New Roman" w:hAnsi="Times New Roman" w:cs="Times New Roman"/>
          <w:color w:val="000000"/>
          <w:sz w:val="28"/>
          <w:szCs w:val="28"/>
          <w:lang w:val="en-US"/>
        </w:rPr>
        <w:t>Figma</w:t>
      </w:r>
      <w:proofErr w:type="spellEnd"/>
      <w:r w:rsidR="00093487" w:rsidRPr="00093487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11E9A579" w14:textId="512BACAD" w:rsidR="00093487" w:rsidRPr="00A32A97" w:rsidRDefault="00A32A97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П</w:t>
      </w:r>
      <w:r w:rsidR="00B40D63"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араметры шрифта - название, размер, цвет, жирность</w:t>
      </w:r>
    </w:p>
    <w:p w14:paraId="738AE094" w14:textId="7C111F98" w:rsidR="00B40D63" w:rsidRPr="00A32A97" w:rsidRDefault="00A32A97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М</w:t>
      </w:r>
      <w:r w:rsidR="00B40D63"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ежстрочные интервалы</w:t>
      </w:r>
    </w:p>
    <w:p w14:paraId="1EBD4D51" w14:textId="0DB96309" w:rsidR="00B40D63" w:rsidRPr="00A32A97" w:rsidRDefault="00A32A97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В</w:t>
      </w:r>
      <w:r w:rsidR="00B40D63"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нешние</w:t>
      </w:r>
      <w:r w:rsidRPr="00A32A9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="00B40D63"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внутренние отступы элементов</w:t>
      </w:r>
    </w:p>
    <w:p w14:paraId="349B4B37" w14:textId="2B6A1761" w:rsidR="00B40D63" w:rsidRPr="00A32A97" w:rsidRDefault="00B40D63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Цвет фона</w:t>
      </w:r>
    </w:p>
    <w:p w14:paraId="200FA20E" w14:textId="4BBFD391" w:rsidR="00B40D63" w:rsidRPr="00A32A97" w:rsidRDefault="00B40D63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Свойства границ элементов – цвет, стиль, ширина, радиус</w:t>
      </w:r>
    </w:p>
    <w:p w14:paraId="6CEADFAE" w14:textId="360FEC2A" w:rsidR="00B40D63" w:rsidRDefault="00B40D63" w:rsidP="00AB5AAB">
      <w:pPr>
        <w:pStyle w:val="a8"/>
        <w:numPr>
          <w:ilvl w:val="0"/>
          <w:numId w:val="24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A97">
        <w:rPr>
          <w:rFonts w:ascii="Times New Roman" w:hAnsi="Times New Roman" w:cs="Times New Roman"/>
          <w:color w:val="000000"/>
          <w:sz w:val="28"/>
          <w:szCs w:val="28"/>
          <w:lang w:val="ru-RU"/>
        </w:rPr>
        <w:t>Расстояние между элементами</w:t>
      </w:r>
    </w:p>
    <w:p w14:paraId="1BE3E598" w14:textId="16E92B84" w:rsidR="00C14860" w:rsidRDefault="00DE2E74" w:rsidP="00C14860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Все эти параметры нужным образом изменяются в соответствии с дизайном макета подстраиваясь под характеристики устройства просмотра.</w:t>
      </w:r>
    </w:p>
    <w:p w14:paraId="0A372021" w14:textId="77777777" w:rsidR="00096480" w:rsidRDefault="00096480" w:rsidP="00C14860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C8095BA" w14:textId="57A303E8" w:rsidR="00DE2E74" w:rsidRDefault="00096480" w:rsidP="00096480">
      <w:pPr>
        <w:pStyle w:val="3"/>
        <w:rPr>
          <w:lang w:val="ru-RU"/>
        </w:rPr>
      </w:pPr>
      <w:bookmarkStart w:id="141" w:name="_Toc159876992"/>
      <w:r>
        <w:rPr>
          <w:lang w:val="ru-RU"/>
        </w:rPr>
        <w:t>Использование изображений</w:t>
      </w:r>
      <w:bookmarkEnd w:id="141"/>
    </w:p>
    <w:p w14:paraId="23D9CC33" w14:textId="77777777" w:rsidR="00096480" w:rsidRPr="00096480" w:rsidRDefault="00096480" w:rsidP="00096480">
      <w:pPr>
        <w:rPr>
          <w:lang w:val="ru-RU"/>
        </w:rPr>
      </w:pPr>
    </w:p>
    <w:p w14:paraId="65C3F78F" w14:textId="1FE162AE" w:rsidR="00A32A97" w:rsidRDefault="00C14860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проекте</w:t>
      </w:r>
      <w:r w:rsidR="00F147A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применяются</w:t>
      </w:r>
      <w:r w:rsidR="00F147A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два типа изображений - растровые и векторные.</w:t>
      </w:r>
    </w:p>
    <w:p w14:paraId="3710534F" w14:textId="123DC84D" w:rsidR="001A0276" w:rsidRDefault="00F147A8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Растровые и</w:t>
      </w:r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зображения загружены из макета </w:t>
      </w:r>
      <w:proofErr w:type="spellStart"/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>фигма</w:t>
      </w:r>
      <w:proofErr w:type="spellEnd"/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формате </w:t>
      </w:r>
      <w:r w:rsidR="001A0276">
        <w:rPr>
          <w:rFonts w:ascii="Times New Roman" w:hAnsi="Times New Roman" w:cs="Times New Roman"/>
          <w:color w:val="000000"/>
          <w:sz w:val="28"/>
          <w:szCs w:val="28"/>
          <w:lang w:val="en-US"/>
        </w:rPr>
        <w:t>jpeg</w:t>
      </w:r>
      <w:r w:rsidR="001A0276" w:rsidRP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картинок прямоугольной формы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а</w:t>
      </w:r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векторные</w:t>
      </w:r>
      <w:r w:rsidR="007632D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изображения в </w:t>
      </w:r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формате </w:t>
      </w:r>
      <w:proofErr w:type="spellStart"/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>svg</w:t>
      </w:r>
      <w:proofErr w:type="spellEnd"/>
      <w:r w:rsidR="001A027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ико</w:t>
      </w:r>
      <w:r w:rsidR="00740D70">
        <w:rPr>
          <w:rFonts w:ascii="Times New Roman" w:hAnsi="Times New Roman" w:cs="Times New Roman"/>
          <w:color w:val="000000"/>
          <w:sz w:val="28"/>
          <w:szCs w:val="28"/>
          <w:lang w:val="ru-RU"/>
        </w:rPr>
        <w:t>нок и непрямоугольных картинок.</w:t>
      </w:r>
    </w:p>
    <w:p w14:paraId="6739E11A" w14:textId="77A84A38" w:rsidR="00740D70" w:rsidRPr="00740D70" w:rsidRDefault="00740D70" w:rsidP="00740D70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После скачивания из макета файлов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jpeg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их размер был оптимизирован в приложении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TinyPNG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что позволило снизить их общий вес на 64% без потери качества изображения.</w:t>
      </w:r>
    </w:p>
    <w:p w14:paraId="31107856" w14:textId="39EEC894" w:rsidR="00740D70" w:rsidRDefault="00740D70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8919801" wp14:editId="6DE30801">
            <wp:extent cx="5733415" cy="137541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90E2" w14:textId="7C5DAF06" w:rsidR="001A0276" w:rsidRDefault="001A0276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добавления изображений на страницу используются следующие способы:</w:t>
      </w:r>
    </w:p>
    <w:p w14:paraId="62A4D7DD" w14:textId="4913AF25" w:rsidR="001A0276" w:rsidRPr="00D7203E" w:rsidRDefault="007632DB" w:rsidP="00AB5AAB">
      <w:pPr>
        <w:pStyle w:val="a8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т</w:t>
      </w:r>
      <w:r w:rsidR="001A0276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ег 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&lt;</w:t>
      </w:r>
      <w:proofErr w:type="spellStart"/>
      <w:r w:rsidR="001A0276"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&gt; в 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коде как для 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jpeg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так и для </w:t>
      </w:r>
      <w:proofErr w:type="spellStart"/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proofErr w:type="spellEnd"/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изображений</w:t>
      </w:r>
    </w:p>
    <w:p w14:paraId="1B671A7F" w14:textId="2544AD3B" w:rsidR="007632DB" w:rsidRPr="00D7203E" w:rsidRDefault="007632DB" w:rsidP="00AB5AAB">
      <w:pPr>
        <w:pStyle w:val="a8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тег &lt;</w:t>
      </w:r>
      <w:proofErr w:type="spellStart"/>
      <w:r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proofErr w:type="spellEnd"/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&gt; в 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коде</w:t>
      </w:r>
    </w:p>
    <w:p w14:paraId="57DDAF02" w14:textId="2EEBA519" w:rsidR="007632DB" w:rsidRDefault="007632DB" w:rsidP="00AB5AAB">
      <w:pPr>
        <w:pStyle w:val="a8"/>
        <w:numPr>
          <w:ilvl w:val="0"/>
          <w:numId w:val="26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через свойство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background</w:t>
      </w:r>
      <w:r w:rsidR="00C14860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en-US"/>
        </w:rPr>
        <w:t>image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1486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="00C14860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 использовании 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изображения</w:t>
      </w:r>
      <w:r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</w:t>
      </w:r>
      <w:r w:rsidR="00D7203E" w:rsidRPr="00D7203E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качестве фона</w:t>
      </w:r>
    </w:p>
    <w:p w14:paraId="6B7F5198" w14:textId="13976485" w:rsidR="00F147A8" w:rsidRDefault="00F147A8" w:rsidP="00D7203E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1F7EDB3" wp14:editId="0AADCA95">
            <wp:extent cx="5733415" cy="27432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CEA9" w14:textId="3D853F6F" w:rsidR="00F147A8" w:rsidRDefault="00F147A8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264175F" wp14:editId="4A4D43E8">
            <wp:extent cx="5733415" cy="74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6C6D" w14:textId="0C11E2CB" w:rsidR="00C14860" w:rsidRDefault="00C14860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406BB27" wp14:editId="07BC56A7">
            <wp:extent cx="5733415" cy="27622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C4C6" w14:textId="0561D9EF" w:rsidR="007632DB" w:rsidRPr="007632DB" w:rsidRDefault="00D7203E" w:rsidP="00E423C4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Изображения хранятся в папке </w:t>
      </w:r>
      <w:r w:rsidR="00DC33BC">
        <w:rPr>
          <w:rFonts w:ascii="Times New Roman" w:hAnsi="Times New Roman" w:cs="Times New Roman"/>
          <w:color w:val="000000"/>
          <w:sz w:val="28"/>
          <w:szCs w:val="28"/>
          <w:lang w:val="en-US"/>
        </w:rPr>
        <w:t>images</w:t>
      </w:r>
      <w:r w:rsidR="00DC33BC" w:rsidRPr="00DC33B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подключаются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через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относительные ссылки.</w:t>
      </w:r>
    </w:p>
    <w:p w14:paraId="0D37BC25" w14:textId="177A751B" w:rsidR="00C14860" w:rsidRDefault="00C14860" w:rsidP="005108D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4DC8CE" w14:textId="495889C0" w:rsidR="00B75584" w:rsidRDefault="00B75584" w:rsidP="00096480">
      <w:pPr>
        <w:pStyle w:val="3"/>
      </w:pPr>
      <w:bookmarkStart w:id="142" w:name="_Toc159876993"/>
      <w:r>
        <w:t xml:space="preserve">Загрузка </w:t>
      </w:r>
      <w:r w:rsidR="00096480">
        <w:rPr>
          <w:lang w:val="ru-RU"/>
        </w:rPr>
        <w:t xml:space="preserve">и подключение </w:t>
      </w:r>
      <w:r>
        <w:t>шрифтов</w:t>
      </w:r>
      <w:bookmarkEnd w:id="142"/>
    </w:p>
    <w:p w14:paraId="0D8BC3FA" w14:textId="64A97226" w:rsidR="00096480" w:rsidRDefault="00096480" w:rsidP="00B75584">
      <w:pPr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anchor distT="0" distB="0" distL="114300" distR="114300" simplePos="0" relativeHeight="251675648" behindDoc="1" locked="0" layoutInCell="1" allowOverlap="1" wp14:anchorId="676CC2AC" wp14:editId="538D0F1E">
            <wp:simplePos x="0" y="0"/>
            <wp:positionH relativeFrom="margin">
              <wp:align>left</wp:align>
            </wp:positionH>
            <wp:positionV relativeFrom="paragraph">
              <wp:posOffset>252841</wp:posOffset>
            </wp:positionV>
            <wp:extent cx="3686175" cy="904875"/>
            <wp:effectExtent l="0" t="0" r="9525" b="9525"/>
            <wp:wrapTight wrapText="bothSides">
              <wp:wrapPolygon edited="0">
                <wp:start x="0" y="0"/>
                <wp:lineTo x="0" y="21373"/>
                <wp:lineTo x="21544" y="21373"/>
                <wp:lineTo x="21544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9A0AF" w14:textId="77777777" w:rsidR="00096480" w:rsidRDefault="00096480" w:rsidP="00B755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BF1F5F" w14:textId="77777777" w:rsidR="002C7A82" w:rsidRDefault="002C7A82" w:rsidP="005108D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E1760C" w14:textId="77777777" w:rsidR="002C7A82" w:rsidRDefault="002C7A82" w:rsidP="005108D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1A11CA" w14:textId="0E8A9AF0" w:rsidR="002C7A82" w:rsidRDefault="005108D9" w:rsidP="005108D9">
      <w:pPr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</w:pPr>
      <w:r w:rsidRPr="00D51908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C14860">
        <w:rPr>
          <w:rFonts w:ascii="Times New Roman" w:hAnsi="Times New Roman" w:cs="Times New Roman"/>
          <w:sz w:val="28"/>
          <w:szCs w:val="28"/>
          <w:lang w:val="ru-RU"/>
        </w:rPr>
        <w:t xml:space="preserve">макете </w:t>
      </w:r>
      <w:proofErr w:type="spellStart"/>
      <w:r w:rsidR="00C1486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14860" w:rsidRPr="00C14860">
        <w:rPr>
          <w:rFonts w:ascii="Times New Roman" w:hAnsi="Times New Roman" w:cs="Times New Roman"/>
          <w:sz w:val="28"/>
          <w:szCs w:val="28"/>
        </w:rPr>
        <w:t xml:space="preserve"> </w:t>
      </w:r>
      <w:r w:rsidR="00C14860">
        <w:rPr>
          <w:rFonts w:ascii="Times New Roman" w:hAnsi="Times New Roman" w:cs="Times New Roman"/>
          <w:sz w:val="28"/>
          <w:szCs w:val="28"/>
          <w:lang w:val="ru-RU"/>
        </w:rPr>
        <w:t xml:space="preserve">задан </w:t>
      </w:r>
      <w:r w:rsidRPr="00D51908">
        <w:rPr>
          <w:rFonts w:ascii="Times New Roman" w:hAnsi="Times New Roman" w:cs="Times New Roman"/>
          <w:sz w:val="28"/>
          <w:szCs w:val="28"/>
          <w:lang w:val="ru-RU"/>
        </w:rPr>
        <w:t>один нестандартный шрифт -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  <w:t>font-family</w:t>
      </w:r>
      <w:proofErr w:type="spellEnd"/>
      <w:r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  <w:t>:</w:t>
      </w:r>
      <w:r w:rsidR="00C14860"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  <w:lang w:val="ru-RU"/>
        </w:rPr>
        <w:t xml:space="preserve"> </w:t>
      </w:r>
      <w:proofErr w:type="spellStart"/>
      <w:proofErr w:type="gramStart"/>
      <w:r w:rsidRPr="00C14860">
        <w:rPr>
          <w:rFonts w:ascii="Times New Roman" w:hAnsi="Times New Roman" w:cs="Times New Roman"/>
          <w:color w:val="EA10AC"/>
          <w:spacing w:val="1"/>
          <w:sz w:val="28"/>
          <w:szCs w:val="28"/>
          <w:shd w:val="clear" w:color="auto" w:fill="F5F5F5"/>
        </w:rPr>
        <w:t>Raleway</w:t>
      </w:r>
      <w:proofErr w:type="spellEnd"/>
      <w:r>
        <w:rPr>
          <w:rStyle w:val="token"/>
          <w:rFonts w:ascii="Courier New" w:hAnsi="Courier New" w:cs="Courier New"/>
          <w:spacing w:val="1"/>
          <w:sz w:val="17"/>
          <w:szCs w:val="17"/>
          <w:bdr w:val="none" w:sz="0" w:space="0" w:color="auto" w:frame="1"/>
          <w:shd w:val="clear" w:color="auto" w:fill="F5F5F5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1908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Pr="00D51908">
        <w:rPr>
          <w:rFonts w:ascii="Times New Roman" w:hAnsi="Times New Roman" w:cs="Times New Roman"/>
          <w:sz w:val="28"/>
          <w:szCs w:val="28"/>
        </w:rPr>
        <w:t xml:space="preserve"> стилем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  <w:t>font-style</w:t>
      </w:r>
      <w:proofErr w:type="spellEnd"/>
      <w:r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  <w:t>:</w:t>
      </w:r>
      <w:r w:rsidR="00C14860"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  <w:lang w:val="ru-RU"/>
        </w:rPr>
        <w:t xml:space="preserve"> </w:t>
      </w:r>
      <w:proofErr w:type="spellStart"/>
      <w:r w:rsidRPr="00C14860">
        <w:rPr>
          <w:rFonts w:ascii="Times New Roman" w:hAnsi="Times New Roman" w:cs="Times New Roman"/>
          <w:color w:val="EA10AC"/>
          <w:spacing w:val="1"/>
          <w:sz w:val="28"/>
          <w:szCs w:val="28"/>
          <w:shd w:val="clear" w:color="auto" w:fill="F5F5F5"/>
        </w:rPr>
        <w:t>normal</w:t>
      </w:r>
      <w:proofErr w:type="spellEnd"/>
      <w:r w:rsidRPr="00C14860">
        <w:rPr>
          <w:rStyle w:val="token"/>
          <w:rFonts w:ascii="Times New Roman" w:hAnsi="Times New Roman" w:cs="Times New Roman"/>
          <w:spacing w:val="1"/>
          <w:sz w:val="28"/>
          <w:szCs w:val="28"/>
          <w:bdr w:val="none" w:sz="0" w:space="0" w:color="auto" w:frame="1"/>
          <w:shd w:val="clear" w:color="auto" w:fill="F5F5F5"/>
        </w:rPr>
        <w:t>;</w:t>
      </w:r>
    </w:p>
    <w:p w14:paraId="759A6496" w14:textId="7489EC9A" w:rsidR="002C7A82" w:rsidRDefault="002C7A82" w:rsidP="00A166F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подключения данного шрифта к проекту используется правило @</w:t>
      </w:r>
      <w:proofErr w:type="spellStart"/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font-face</w:t>
      </w:r>
      <w:proofErr w:type="spellEnd"/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генератор шрифтов</w:t>
      </w:r>
      <w:r w:rsidR="00A166F5"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приложения</w:t>
      </w: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transfonter.org</w:t>
      </w:r>
      <w:r w:rsid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который на основе загруженного </w:t>
      </w:r>
      <w:r w:rsid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шаблона шрифта создает шрифты в нужных форматах и формирует </w:t>
      </w:r>
      <w:r w:rsidR="00A166F5"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@</w:t>
      </w:r>
      <w:r w:rsidR="00A166F5">
        <w:rPr>
          <w:rFonts w:ascii="Times New Roman" w:hAnsi="Times New Roman" w:cs="Times New Roman"/>
          <w:color w:val="000000"/>
          <w:sz w:val="28"/>
          <w:szCs w:val="28"/>
          <w:lang w:val="en-US"/>
        </w:rPr>
        <w:t>font</w:t>
      </w:r>
      <w:r w:rsidR="00A166F5"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A166F5">
        <w:rPr>
          <w:rFonts w:ascii="Times New Roman" w:hAnsi="Times New Roman" w:cs="Times New Roman"/>
          <w:color w:val="000000"/>
          <w:sz w:val="28"/>
          <w:szCs w:val="28"/>
          <w:lang w:val="en-US"/>
        </w:rPr>
        <w:t>face</w:t>
      </w:r>
      <w:r w:rsidR="00A166F5"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правило для подключения к проекту.</w:t>
      </w:r>
    </w:p>
    <w:p w14:paraId="6A46D82A" w14:textId="790E1111" w:rsidR="00A166F5" w:rsidRDefault="00A166F5" w:rsidP="00A166F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Сгенерированные в </w:t>
      </w: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transfonter.org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шрифты в форматах </w:t>
      </w:r>
      <w:r w:rsid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TTF, OTF, WOFF, WOFF2,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SVG</w:t>
      </w:r>
      <w:r w:rsid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корректног</w:t>
      </w:r>
      <w:r w:rsidR="0064373B"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о отображения шрифта</w:t>
      </w:r>
      <w:r w:rsidR="00D55B7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="00D55B7F">
        <w:rPr>
          <w:rFonts w:ascii="Times New Roman" w:hAnsi="Times New Roman" w:cs="Times New Roman"/>
          <w:color w:val="000000"/>
          <w:sz w:val="28"/>
          <w:szCs w:val="28"/>
          <w:lang w:val="en-US"/>
        </w:rPr>
        <w:t>Raleway</w:t>
      </w:r>
      <w:proofErr w:type="spellEnd"/>
      <w:r w:rsidR="0064373B"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разных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браузерах</w:t>
      </w:r>
      <w:r w:rsid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сохранены в папке </w:t>
      </w:r>
      <w:r w:rsidR="0064373B">
        <w:rPr>
          <w:rFonts w:ascii="Times New Roman" w:hAnsi="Times New Roman" w:cs="Times New Roman"/>
          <w:color w:val="000000"/>
          <w:sz w:val="28"/>
          <w:szCs w:val="28"/>
          <w:lang w:val="en-US"/>
        </w:rPr>
        <w:t>fonts</w:t>
      </w:r>
      <w:r w:rsidR="00EF3E4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2DF8931" w14:textId="5BB009BA" w:rsidR="00EF3E4C" w:rsidRDefault="00EF3E4C" w:rsidP="00A166F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41BDD6E" wp14:editId="3C0A6841">
            <wp:extent cx="2857500" cy="1524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5C1" w14:textId="30538725" w:rsidR="005D5AEF" w:rsidRDefault="005D5AEF" w:rsidP="00A166F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F745B9A" w14:textId="646D6798" w:rsidR="005D5AEF" w:rsidRPr="0064373B" w:rsidRDefault="005D5AEF" w:rsidP="00A166F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42C1FFD" wp14:editId="765DC434">
            <wp:extent cx="5033176" cy="212163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6803" cy="2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746E" w14:textId="53B455FD" w:rsidR="00EF3E4C" w:rsidRDefault="0064373B" w:rsidP="00AF5445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Правило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noProof/>
          <w:lang w:val="ru-RU"/>
        </w:rPr>
        <w:drawing>
          <wp:anchor distT="0" distB="0" distL="114300" distR="114300" simplePos="0" relativeHeight="251676672" behindDoc="0" locked="0" layoutInCell="1" allowOverlap="1" wp14:anchorId="6AB9BB7E" wp14:editId="7B6D0258">
            <wp:simplePos x="0" y="0"/>
            <wp:positionH relativeFrom="column">
              <wp:posOffset>1001192</wp:posOffset>
            </wp:positionH>
            <wp:positionV relativeFrom="paragraph">
              <wp:posOffset>625500</wp:posOffset>
            </wp:positionV>
            <wp:extent cx="1221105" cy="204470"/>
            <wp:effectExtent l="0" t="0" r="0" b="5080"/>
            <wp:wrapThrough wrapText="bothSides">
              <wp:wrapPolygon edited="0">
                <wp:start x="0" y="0"/>
                <wp:lineTo x="0" y="20124"/>
                <wp:lineTo x="21229" y="20124"/>
                <wp:lineTo x="21229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font</w:t>
      </w: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face</w:t>
      </w:r>
      <w:r w:rsidRPr="00A166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прописано для всех указанных типов шрифтов в файле 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fonts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который подключается к основному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файлу -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64373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через директиву</w:t>
      </w:r>
    </w:p>
    <w:p w14:paraId="4853BBAD" w14:textId="77777777" w:rsidR="00096480" w:rsidRDefault="00096480" w:rsidP="00AF5445">
      <w:pPr>
        <w:shd w:val="clear" w:color="auto" w:fill="FFFFFF"/>
        <w:spacing w:after="0" w:line="360" w:lineRule="auto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</w:p>
    <w:p w14:paraId="42A46D39" w14:textId="04847421" w:rsidR="00AF5445" w:rsidRDefault="00096480" w:rsidP="00096480">
      <w:pPr>
        <w:pStyle w:val="3"/>
        <w:rPr>
          <w:lang w:val="ru-RU"/>
        </w:rPr>
      </w:pPr>
      <w:bookmarkStart w:id="143" w:name="_Toc159876994"/>
      <w:r>
        <w:rPr>
          <w:lang w:val="ru-RU"/>
        </w:rPr>
        <w:t>Нормализация настроек</w:t>
      </w:r>
      <w:bookmarkEnd w:id="143"/>
    </w:p>
    <w:p w14:paraId="6867CE42" w14:textId="77777777" w:rsidR="00096480" w:rsidRPr="00096480" w:rsidRDefault="00096480" w:rsidP="00096480">
      <w:pPr>
        <w:rPr>
          <w:lang w:val="ru-RU"/>
        </w:rPr>
      </w:pPr>
    </w:p>
    <w:p w14:paraId="41B124BB" w14:textId="212279B9" w:rsidR="005108D9" w:rsidRDefault="005108D9" w:rsidP="00140D8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улучшения </w:t>
      </w:r>
      <w:proofErr w:type="spellStart"/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кроссбраузерности</w:t>
      </w:r>
      <w:proofErr w:type="spellEnd"/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14860"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сайта </w:t>
      </w:r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подключен файл normalize.css в теге &lt;</w:t>
      </w:r>
      <w:proofErr w:type="spellStart"/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head</w:t>
      </w:r>
      <w:proofErr w:type="spellEnd"/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&gt; файла index.html.</w:t>
      </w:r>
    </w:p>
    <w:p w14:paraId="69AAC4DD" w14:textId="4700A8D6" w:rsidR="006D748E" w:rsidRPr="00140D8D" w:rsidRDefault="006D748E" w:rsidP="00140D8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F59E963" wp14:editId="4EAAF025">
            <wp:extent cx="5449824" cy="27463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0077" cy="2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F60A" w14:textId="51B202CE" w:rsidR="0095749F" w:rsidRPr="00140D8D" w:rsidRDefault="0095749F" w:rsidP="00140D8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Проект normalize.css создан как альтернатива подходу со “сбросом исходных настроек” </w:t>
      </w:r>
      <w:hyperlink r:id="rId84" w:history="1">
        <w:r w:rsidRPr="00140D8D"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 xml:space="preserve">CSS </w:t>
        </w:r>
        <w:proofErr w:type="spellStart"/>
        <w:r w:rsidRPr="00140D8D"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>Reset</w:t>
        </w:r>
        <w:proofErr w:type="spellEnd"/>
      </w:hyperlink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Готовый</w:t>
      </w:r>
      <w:r w:rsidR="00140D8D"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подключения файл с </w:t>
      </w:r>
      <w:proofErr w:type="spellStart"/>
      <w:r w:rsidR="00140D8D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-кодом можно скачать с сайта </w:t>
      </w:r>
      <w:proofErr w:type="spellStart"/>
      <w:r w:rsidR="00140D8D">
        <w:rPr>
          <w:rFonts w:ascii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 w:rsidR="00140D8D"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="00140D8D"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BF90AD3" w14:textId="3DE7D68B" w:rsidR="0095749F" w:rsidRPr="00140D8D" w:rsidRDefault="0095749F" w:rsidP="00140D8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Основные цели normalize.css:</w:t>
      </w:r>
    </w:p>
    <w:p w14:paraId="3C21000B" w14:textId="18DF9FCF" w:rsidR="0095749F" w:rsidRPr="0095749F" w:rsidRDefault="0095749F" w:rsidP="00AB5AAB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сохран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ение полезных настроек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браузера, а </w:t>
      </w: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удаление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их</w:t>
      </w:r>
    </w:p>
    <w:p w14:paraId="590B7319" w14:textId="2280E592" w:rsidR="0095749F" w:rsidRPr="0095749F" w:rsidRDefault="0095749F" w:rsidP="00AB5AAB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нормализ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ация стилей</w:t>
      </w: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многих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HTML-элементов</w:t>
      </w:r>
    </w:p>
    <w:p w14:paraId="274B5C67" w14:textId="33A32A02" w:rsidR="0095749F" w:rsidRPr="0095749F" w:rsidRDefault="0095749F" w:rsidP="00AB5AAB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корректиров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</w:t>
      </w: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ошиб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о</w:t>
      </w: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к и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о</w:t>
      </w:r>
      <w:r w:rsidR="00140D8D">
        <w:rPr>
          <w:rFonts w:ascii="Times New Roman" w:hAnsi="Times New Roman" w:cs="Times New Roman"/>
          <w:color w:val="000000"/>
          <w:sz w:val="28"/>
          <w:szCs w:val="28"/>
          <w:lang w:val="ru-RU"/>
        </w:rPr>
        <w:t>сновные несоответствия браузеров</w:t>
      </w:r>
    </w:p>
    <w:p w14:paraId="1124987D" w14:textId="213ABB28" w:rsidR="0095749F" w:rsidRDefault="00140D8D" w:rsidP="00AB5AAB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повышение</w:t>
      </w:r>
      <w:r w:rsidR="0095749F"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F60E7">
        <w:rPr>
          <w:rFonts w:ascii="Times New Roman" w:hAnsi="Times New Roman" w:cs="Times New Roman"/>
          <w:color w:val="000000"/>
          <w:sz w:val="28"/>
          <w:szCs w:val="28"/>
          <w:lang w:val="ru-RU"/>
        </w:rPr>
        <w:t>удобства использования</w:t>
      </w:r>
      <w:r w:rsidR="0095749F" w:rsidRPr="0095749F">
        <w:rPr>
          <w:rFonts w:ascii="Times New Roman" w:hAnsi="Times New Roman" w:cs="Times New Roman"/>
          <w:color w:val="000000"/>
          <w:sz w:val="28"/>
          <w:szCs w:val="28"/>
          <w:lang w:val="ru-RU"/>
        </w:rPr>
        <w:t>;</w:t>
      </w:r>
    </w:p>
    <w:p w14:paraId="2350E40C" w14:textId="77777777" w:rsidR="00140D8D" w:rsidRPr="00140D8D" w:rsidRDefault="00140D8D" w:rsidP="00140D8D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217C1AF" w14:textId="7F5F701D" w:rsidR="0095749F" w:rsidRDefault="005A06B2" w:rsidP="00DF60E7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hyperlink r:id="rId85" w:history="1">
        <w:r w:rsidR="00140D8D" w:rsidRPr="00140D8D">
          <w:rPr>
            <w:color w:val="000000"/>
            <w:sz w:val="28"/>
            <w:szCs w:val="28"/>
          </w:rPr>
          <w:t xml:space="preserve">CSS </w:t>
        </w:r>
        <w:proofErr w:type="spellStart"/>
        <w:r w:rsidR="00140D8D" w:rsidRPr="00140D8D">
          <w:rPr>
            <w:color w:val="000000"/>
            <w:sz w:val="28"/>
            <w:szCs w:val="28"/>
          </w:rPr>
          <w:t>Reset</w:t>
        </w:r>
        <w:proofErr w:type="spellEnd"/>
      </w:hyperlink>
      <w:r w:rsidR="00140D8D">
        <w:rPr>
          <w:color w:val="000000"/>
          <w:sz w:val="28"/>
          <w:szCs w:val="28"/>
        </w:rPr>
        <w:t xml:space="preserve"> охватывает </w:t>
      </w:r>
      <w:r w:rsidR="00D55B7F">
        <w:rPr>
          <w:color w:val="000000"/>
          <w:sz w:val="28"/>
          <w:szCs w:val="28"/>
        </w:rPr>
        <w:t xml:space="preserve">все основные </w:t>
      </w:r>
      <w:r w:rsidR="0095749F" w:rsidRPr="00DF60E7">
        <w:rPr>
          <w:color w:val="000000"/>
          <w:sz w:val="28"/>
          <w:szCs w:val="28"/>
        </w:rPr>
        <w:t xml:space="preserve">браузеров </w:t>
      </w:r>
      <w:r w:rsidR="00DF60E7" w:rsidRPr="00DF60E7">
        <w:rPr>
          <w:color w:val="000000"/>
          <w:sz w:val="28"/>
          <w:szCs w:val="28"/>
        </w:rPr>
        <w:t xml:space="preserve">и </w:t>
      </w:r>
      <w:r w:rsidR="0095749F" w:rsidRPr="00DF60E7">
        <w:rPr>
          <w:color w:val="000000"/>
          <w:sz w:val="28"/>
          <w:szCs w:val="28"/>
        </w:rPr>
        <w:t xml:space="preserve">нормализует HTML5-элементы, </w:t>
      </w:r>
      <w:proofErr w:type="spellStart"/>
      <w:r w:rsidR="0095749F" w:rsidRPr="00DF60E7">
        <w:rPr>
          <w:color w:val="000000"/>
          <w:sz w:val="28"/>
          <w:szCs w:val="28"/>
        </w:rPr>
        <w:t>типографику</w:t>
      </w:r>
      <w:proofErr w:type="spellEnd"/>
      <w:r w:rsidR="0095749F" w:rsidRPr="00DF60E7">
        <w:rPr>
          <w:color w:val="000000"/>
          <w:sz w:val="28"/>
          <w:szCs w:val="28"/>
        </w:rPr>
        <w:t xml:space="preserve">, списки, встраиваемый </w:t>
      </w:r>
      <w:r w:rsidR="00D55B7F">
        <w:rPr>
          <w:color w:val="000000"/>
          <w:sz w:val="28"/>
          <w:szCs w:val="28"/>
        </w:rPr>
        <w:t>элементы</w:t>
      </w:r>
      <w:r w:rsidR="0095749F" w:rsidRPr="00DF60E7">
        <w:rPr>
          <w:color w:val="000000"/>
          <w:sz w:val="28"/>
          <w:szCs w:val="28"/>
        </w:rPr>
        <w:t>, формы и</w:t>
      </w:r>
      <w:r w:rsidR="00D55B7F">
        <w:rPr>
          <w:color w:val="000000"/>
          <w:sz w:val="28"/>
          <w:szCs w:val="28"/>
        </w:rPr>
        <w:t xml:space="preserve"> </w:t>
      </w:r>
      <w:r w:rsidR="0095749F" w:rsidRPr="00DF60E7">
        <w:rPr>
          <w:color w:val="000000"/>
          <w:sz w:val="28"/>
          <w:szCs w:val="28"/>
        </w:rPr>
        <w:t>таблицы</w:t>
      </w:r>
      <w:r w:rsidR="00DF60E7">
        <w:rPr>
          <w:color w:val="000000"/>
          <w:sz w:val="28"/>
          <w:szCs w:val="28"/>
        </w:rPr>
        <w:t>, при этом там где возможно сохраняются стандартные настройки</w:t>
      </w:r>
      <w:r w:rsidR="0095749F" w:rsidRPr="00DF60E7">
        <w:rPr>
          <w:color w:val="000000"/>
          <w:sz w:val="28"/>
          <w:szCs w:val="28"/>
        </w:rPr>
        <w:t>.</w:t>
      </w:r>
    </w:p>
    <w:p w14:paraId="770A2C4E" w14:textId="77777777" w:rsidR="00DF60E7" w:rsidRPr="00DF60E7" w:rsidRDefault="00DF60E7" w:rsidP="00DF60E7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3B926C7" w14:textId="0AAF3EE8" w:rsidR="00064595" w:rsidRDefault="00064595" w:rsidP="00C14860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контроля отображения сайта</w:t>
      </w:r>
      <w:r w:rsidR="00C14860">
        <w:rPr>
          <w:color w:val="000000"/>
          <w:sz w:val="28"/>
          <w:szCs w:val="28"/>
        </w:rPr>
        <w:t xml:space="preserve"> на различных параметрах экрана</w:t>
      </w:r>
      <w:r>
        <w:rPr>
          <w:color w:val="000000"/>
          <w:sz w:val="28"/>
          <w:szCs w:val="28"/>
        </w:rPr>
        <w:t xml:space="preserve"> на этапе </w:t>
      </w:r>
      <w:r w:rsidRPr="00B42595">
        <w:rPr>
          <w:color w:val="000000"/>
          <w:sz w:val="28"/>
          <w:szCs w:val="28"/>
        </w:rPr>
        <w:t>разработки</w:t>
      </w:r>
      <w:r>
        <w:rPr>
          <w:color w:val="000000"/>
          <w:sz w:val="28"/>
          <w:szCs w:val="28"/>
        </w:rPr>
        <w:t xml:space="preserve"> использ</w:t>
      </w:r>
      <w:r w:rsidR="00C14860">
        <w:rPr>
          <w:color w:val="000000"/>
          <w:sz w:val="28"/>
          <w:szCs w:val="28"/>
        </w:rPr>
        <w:t>овался</w:t>
      </w:r>
      <w:r>
        <w:rPr>
          <w:color w:val="000000"/>
          <w:sz w:val="28"/>
          <w:szCs w:val="28"/>
        </w:rPr>
        <w:t xml:space="preserve"> встроенный функционал отладчик</w:t>
      </w:r>
      <w:r w:rsidR="00C14860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браузера</w:t>
      </w:r>
      <w:r w:rsidR="00C1486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- </w:t>
      </w:r>
      <w:r w:rsidRPr="00064595">
        <w:rPr>
          <w:color w:val="000000"/>
          <w:sz w:val="28"/>
          <w:szCs w:val="28"/>
        </w:rPr>
        <w:t>эмуляция мобильных устройств.</w:t>
      </w:r>
    </w:p>
    <w:p w14:paraId="44FE80CC" w14:textId="6B893B27" w:rsidR="00511D88" w:rsidRPr="00511D88" w:rsidRDefault="00511D88" w:rsidP="00260CB5">
      <w:pPr>
        <w:pStyle w:val="a7"/>
        <w:shd w:val="clear" w:color="auto" w:fill="FFFFFF"/>
        <w:spacing w:before="0" w:beforeAutospacing="0" w:after="0" w:afterAutospacing="0" w:line="360" w:lineRule="auto"/>
        <w:ind w:left="1140"/>
        <w:rPr>
          <w:color w:val="000000"/>
          <w:sz w:val="28"/>
          <w:szCs w:val="28"/>
        </w:rPr>
      </w:pPr>
    </w:p>
    <w:p w14:paraId="605A398A" w14:textId="61D38F85" w:rsidR="00011CB7" w:rsidRDefault="00011CB7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521CB9AD" w14:textId="543DEF4B" w:rsidR="00C6528C" w:rsidRPr="00F919A9" w:rsidRDefault="00C6528C" w:rsidP="00E333E1">
      <w:pPr>
        <w:pStyle w:val="2"/>
        <w:rPr>
          <w:lang w:val="ru-RU"/>
        </w:rPr>
      </w:pPr>
      <w:bookmarkStart w:id="144" w:name="_Toc159876995"/>
      <w:r>
        <w:lastRenderedPageBreak/>
        <w:t xml:space="preserve">Создание интерактивных элементов </w:t>
      </w:r>
      <w:r w:rsidR="00CC47B6">
        <w:rPr>
          <w:lang w:val="ru-RU"/>
        </w:rPr>
        <w:t>главной страницы сайта</w:t>
      </w:r>
      <w:bookmarkEnd w:id="144"/>
    </w:p>
    <w:p w14:paraId="7C43D99B" w14:textId="42B8E1A0" w:rsidR="00C14860" w:rsidRDefault="00C14860" w:rsidP="00011CB7">
      <w:pPr>
        <w:pStyle w:val="ae"/>
      </w:pPr>
    </w:p>
    <w:p w14:paraId="1005D5B2" w14:textId="185B4798" w:rsidR="007526FE" w:rsidRDefault="00B21627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216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Интерактивность элементов сайта организована как за счет применения функционала </w:t>
      </w:r>
      <w:r w:rsidR="009505D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9505DB"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5</w:t>
      </w:r>
      <w:r w:rsid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B216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CSS3 </w:t>
      </w:r>
      <w:r w:rsid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так </w:t>
      </w:r>
      <w:r w:rsidRPr="00B216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proofErr w:type="spellStart"/>
      <w:r w:rsidRPr="00B216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JavaScript</w:t>
      </w:r>
      <w:proofErr w:type="spellEnd"/>
      <w:r w:rsidRPr="00B2162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4C588B5E" w14:textId="5EDFBD69" w:rsidR="00B21627" w:rsidRDefault="00B21627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Примеры анимации, реализованные в проекте с использованием возможностей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3:</w:t>
      </w:r>
    </w:p>
    <w:p w14:paraId="48725AC8" w14:textId="77777777" w:rsidR="00CC47B6" w:rsidRPr="00B21627" w:rsidRDefault="00CC47B6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3DBC7D2" w14:textId="5F2B5B80" w:rsidR="00B21627" w:rsidRDefault="00B21627" w:rsidP="00CC47B6">
      <w:pPr>
        <w:rPr>
          <w:rFonts w:eastAsia="Times New Roman"/>
          <w:lang w:val="ru-RU"/>
        </w:rPr>
      </w:pPr>
      <w:r w:rsidRPr="007526FE">
        <w:rPr>
          <w:rFonts w:eastAsia="Times New Roman"/>
          <w:lang w:val="ru-RU"/>
        </w:rPr>
        <w:t>Эффекты наведения</w:t>
      </w:r>
    </w:p>
    <w:p w14:paraId="2795388F" w14:textId="4A8EBE2A" w:rsidR="007526FE" w:rsidRPr="007526FE" w:rsidRDefault="00B21627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Дизайном макета сайта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заложено изменение внешнего вида кнопок 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 некоторых иконок для четырех состояний этих элементов:</w:t>
      </w:r>
      <w:r w:rsidR="007526FE"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default</w:t>
      </w:r>
      <w:r w:rsidR="007526FE"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hover</w:t>
      </w:r>
      <w:r w:rsidR="007526FE"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focus</w:t>
      </w:r>
      <w:r w:rsidR="007526FE"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active</w:t>
      </w:r>
      <w:r w:rsidR="007526FE"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49234FD" w14:textId="46F35795" w:rsidR="007526FE" w:rsidRDefault="007526FE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073DAF4" wp14:editId="3FD684EE">
            <wp:extent cx="3417570" cy="1923803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492"/>
                    <a:stretch/>
                  </pic:blipFill>
                  <pic:spPr bwMode="auto">
                    <a:xfrm>
                      <a:off x="0" y="0"/>
                      <a:ext cx="3459649" cy="194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ACF8D" w14:textId="719BF65D" w:rsidR="007526FE" w:rsidRDefault="00E333E1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Изменение стилей элементов при наведении мышью</w:t>
      </w:r>
    </w:p>
    <w:p w14:paraId="4C9A5FB4" w14:textId="4706664F" w:rsidR="004A1AD9" w:rsidRPr="004E64FA" w:rsidRDefault="004E64FA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Стандартные </w:t>
      </w:r>
      <w:proofErr w:type="spellStart"/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псевдок</w:t>
      </w:r>
      <w:r w:rsidR="004A1A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лассы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hover</w:t>
      </w:r>
      <w:r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focus</w:t>
      </w:r>
      <w:r w:rsidRP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active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позволяют в полной мере выполнить задачу придания нужного стиля элементу при</w:t>
      </w:r>
      <w:r w:rsidR="007526F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изменени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 его состояния, а возможность вложенности классов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4E64F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A1AD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придают хорошую читаемость коду.</w:t>
      </w:r>
    </w:p>
    <w:p w14:paraId="4E323820" w14:textId="5570C906" w:rsidR="007526FE" w:rsidRDefault="007526FE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4D0A2F9E" wp14:editId="0B258EEF">
            <wp:extent cx="4412226" cy="3371353"/>
            <wp:effectExtent l="0" t="0" r="762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0291" cy="337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C9AA" w14:textId="77777777" w:rsidR="00E333E1" w:rsidRPr="004A1AD9" w:rsidRDefault="00E333E1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B40E6F6" w14:textId="10180599" w:rsidR="004A1AD9" w:rsidRDefault="004A1AD9" w:rsidP="00CC47B6">
      <w:pPr>
        <w:rPr>
          <w:rFonts w:eastAsia="Times New Roman"/>
          <w:lang w:val="ru-RU"/>
        </w:rPr>
      </w:pPr>
      <w:r w:rsidRPr="004A1AD9">
        <w:rPr>
          <w:rFonts w:eastAsia="Times New Roman"/>
          <w:lang w:val="ru-RU"/>
        </w:rPr>
        <w:t>Навигационное меню</w:t>
      </w:r>
    </w:p>
    <w:p w14:paraId="26E0827C" w14:textId="1E605CB9" w:rsidR="007526FE" w:rsidRPr="00D4019D" w:rsidRDefault="009505DB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Переходы по странице сайта при нажатии кнопок меню </w:t>
      </w:r>
      <w:r w:rsidR="004A1AD9"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навигации </w:t>
      </w:r>
      <w:r w:rsidR="00CC442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реализованы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через элемент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&lt;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&gt;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Pr="009505D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C442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создающем гиперссылки на нужные места главной страницы через якорные </w:t>
      </w:r>
      <w:r w:rsidR="00CC442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</w:t>
      </w:r>
      <w:r w:rsidR="00CC4422" w:rsidRPr="00CC442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C442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присвоенные целевым элементам.</w:t>
      </w:r>
    </w:p>
    <w:p w14:paraId="1CC06769" w14:textId="6EC94C01" w:rsidR="007526FE" w:rsidRDefault="009505DB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EA537BE" wp14:editId="501A2397">
            <wp:extent cx="6444173" cy="9042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09246" cy="9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C304" w14:textId="2FC745A6" w:rsidR="009505DB" w:rsidRDefault="009505DB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AC7B8F1" w14:textId="4132AF2F" w:rsidR="009505DB" w:rsidRDefault="009074A0" w:rsidP="00CC47B6">
      <w:pPr>
        <w:rPr>
          <w:rFonts w:eastAsia="Times New Roman"/>
          <w:lang w:val="ru-RU"/>
        </w:rPr>
      </w:pPr>
      <w:r w:rsidRPr="007554E5">
        <w:rPr>
          <w:rFonts w:eastAsia="Times New Roman"/>
          <w:lang w:val="ru-RU"/>
        </w:rPr>
        <w:t>Ада</w:t>
      </w:r>
      <w:r w:rsidR="00C95BA1">
        <w:rPr>
          <w:rFonts w:eastAsia="Times New Roman"/>
          <w:lang w:val="ru-RU"/>
        </w:rPr>
        <w:t xml:space="preserve">птивная - </w:t>
      </w:r>
      <w:r w:rsidR="00737D04" w:rsidRPr="007554E5">
        <w:rPr>
          <w:rFonts w:eastAsia="Times New Roman"/>
          <w:lang w:val="ru-RU"/>
        </w:rPr>
        <w:t>отзывчивая</w:t>
      </w:r>
      <w:r w:rsidRPr="007554E5">
        <w:rPr>
          <w:rFonts w:eastAsia="Times New Roman"/>
          <w:lang w:val="ru-RU"/>
        </w:rPr>
        <w:t xml:space="preserve"> перестройка элементов сайта</w:t>
      </w:r>
    </w:p>
    <w:p w14:paraId="022F9511" w14:textId="77B3FEE2" w:rsidR="00737D04" w:rsidRDefault="00737D0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Кроме приемов, указанных в п. </w:t>
      </w:r>
      <w:r w:rsidR="00C95BA1">
        <w:rPr>
          <w:rFonts w:ascii="Times New Roman" w:hAnsi="Times New Roman" w:cs="Times New Roman"/>
          <w:color w:val="000000"/>
          <w:sz w:val="28"/>
          <w:szCs w:val="28"/>
          <w:lang w:val="ru-RU"/>
        </w:rPr>
        <w:t>3.4 Адаптивность -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отзывчивость сайта текущей главы, стили ряда элементов переопределяются </w:t>
      </w:r>
      <w:r w:rsidR="003C2BC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автоматически или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 достижении значений, прописанных в медиа-запросах,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604178B8" w14:textId="42F2CA75" w:rsidR="00737D04" w:rsidRDefault="00DE2E74" w:rsidP="00AB5AAB">
      <w:pPr>
        <w:pStyle w:val="ae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Переключение</w:t>
      </w:r>
      <w:r w:rsidR="00737D0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554E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значений </w:t>
      </w:r>
      <w:r w:rsidR="00737D0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свойств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</w:t>
      </w:r>
      <w:r w:rsidR="00737D0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37D0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display</w:t>
      </w:r>
    </w:p>
    <w:p w14:paraId="19D49939" w14:textId="33C4C2D9" w:rsidR="00737D04" w:rsidRDefault="00737D04" w:rsidP="00AB5AAB">
      <w:pPr>
        <w:pStyle w:val="ae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Появление или скрытие элементов</w:t>
      </w:r>
    </w:p>
    <w:p w14:paraId="43BF11DE" w14:textId="7DC59E59" w:rsidR="00737D04" w:rsidRDefault="00737D04" w:rsidP="00AB5AAB">
      <w:pPr>
        <w:pStyle w:val="ae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Изменение свойств выравнивая</w:t>
      </w:r>
      <w:r w:rsidR="00DE2E7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элементов внутри блоков</w:t>
      </w:r>
    </w:p>
    <w:p w14:paraId="17591F84" w14:textId="3FB5BB04" w:rsidR="00DE2E74" w:rsidRPr="00DE2E74" w:rsidRDefault="00DE2E74" w:rsidP="00AB5AAB">
      <w:pPr>
        <w:pStyle w:val="ae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Перестройка направлений выравнивания внутри контейнеров</w:t>
      </w:r>
    </w:p>
    <w:p w14:paraId="3B951FD7" w14:textId="774DB804" w:rsidR="00737D04" w:rsidRDefault="00737D04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B995AF3" w14:textId="32AF3F1B" w:rsidR="007554E5" w:rsidRDefault="007554E5" w:rsidP="00CC47B6">
      <w:pPr>
        <w:rPr>
          <w:rFonts w:eastAsia="Times New Roman"/>
          <w:lang w:val="ru-RU"/>
        </w:rPr>
      </w:pPr>
      <w:proofErr w:type="spellStart"/>
      <w:r w:rsidRPr="007554E5">
        <w:rPr>
          <w:rFonts w:eastAsia="Times New Roman"/>
          <w:lang w:val="ru-RU"/>
        </w:rPr>
        <w:lastRenderedPageBreak/>
        <w:t>Бургер</w:t>
      </w:r>
      <w:proofErr w:type="spellEnd"/>
      <w:r w:rsidRPr="007554E5">
        <w:rPr>
          <w:rFonts w:eastAsia="Times New Roman"/>
          <w:lang w:val="ru-RU"/>
        </w:rPr>
        <w:t xml:space="preserve"> меню</w:t>
      </w:r>
    </w:p>
    <w:p w14:paraId="03C42416" w14:textId="11AC42C4" w:rsidR="009074A0" w:rsidRDefault="007554E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мобильной версии макета сайта основное навигационное меню перестраивается из линейной компоновки в скрытую типа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меню.</w:t>
      </w:r>
    </w:p>
    <w:p w14:paraId="77AE0D12" w14:textId="77777777" w:rsidR="00B42595" w:rsidRDefault="00454DEA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 целью</w:t>
      </w:r>
      <w:r w:rsidR="007554E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отработки 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>различных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приемов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разработки</w:t>
      </w:r>
      <w:r w:rsidR="007554E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проекте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 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>реализовано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</w:t>
      </w:r>
      <w:r w:rsidR="007554E5">
        <w:rPr>
          <w:rFonts w:ascii="Times New Roman" w:hAnsi="Times New Roman" w:cs="Times New Roman"/>
          <w:color w:val="000000"/>
          <w:sz w:val="28"/>
          <w:szCs w:val="28"/>
          <w:lang w:val="ru-RU"/>
        </w:rPr>
        <w:t>двух вариантах</w:t>
      </w:r>
      <w:r w:rsid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17D6BE37" w14:textId="77777777" w:rsidR="00B42595" w:rsidRPr="00B42595" w:rsidRDefault="007554E5" w:rsidP="00B42595">
      <w:pPr>
        <w:pStyle w:val="ae"/>
        <w:spacing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1) </w:t>
      </w:r>
      <w:r w:rsidR="00454DEA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</w:t>
      </w:r>
      <w:r w:rsidR="00454DEA"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35A7C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435A7C"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>5/</w:t>
      </w:r>
      <w:r w:rsidR="00454DEA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EA7FFE"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>3</w:t>
      </w:r>
    </w:p>
    <w:p w14:paraId="188A2675" w14:textId="2469A418" w:rsidR="007554E5" w:rsidRDefault="00454DEA" w:rsidP="00B42595">
      <w:pPr>
        <w:pStyle w:val="ae"/>
        <w:spacing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2)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B42595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3C8E931" w14:textId="77777777" w:rsidR="00CC47B6" w:rsidRPr="00B42595" w:rsidRDefault="00CC47B6" w:rsidP="00B42595">
      <w:pPr>
        <w:pStyle w:val="ae"/>
        <w:spacing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B2F8BD8" w14:textId="504A5857" w:rsidR="003C2BCE" w:rsidRPr="00B42595" w:rsidRDefault="00704B44" w:rsidP="00B42595">
      <w:pPr>
        <w:pStyle w:val="ae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Вариант </w:t>
      </w:r>
      <w:proofErr w:type="spellStart"/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Бургер</w:t>
      </w:r>
      <w:proofErr w:type="spellEnd"/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 меню на </w:t>
      </w: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HTML</w:t>
      </w: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5/</w:t>
      </w: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CSS</w:t>
      </w: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3</w:t>
      </w:r>
    </w:p>
    <w:p w14:paraId="5E494B0E" w14:textId="6939F714" w:rsidR="00704B44" w:rsidRDefault="00626D3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файле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626D3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26D3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>создан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блок 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en-US"/>
        </w:rPr>
        <w:t>header</w:t>
      </w:r>
      <w:r w:rsidR="00704B44" w:rsidRP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>__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en-US"/>
        </w:rPr>
        <w:t>burger</w:t>
      </w:r>
      <w:r w:rsidR="00704B44" w:rsidRP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котором 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находится</w:t>
      </w:r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код относящейся к функционалу </w:t>
      </w:r>
      <w:proofErr w:type="spellStart"/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 w:rsidR="00704B4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меню. 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Осуществляем</w:t>
      </w:r>
      <w:r w:rsidR="00FE534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привязывание иконки </w:t>
      </w:r>
      <w:r w:rsidR="00FE534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</w:t>
      </w:r>
      <w:proofErr w:type="spellStart"/>
      <w:r w:rsidR="00FE5341"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 w:rsidR="00FE534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формате </w:t>
      </w:r>
      <w:proofErr w:type="spellStart"/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proofErr w:type="spellEnd"/>
      <w:r w:rsidR="00FE534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чек-боксом располагая ее внутри тега </w:t>
      </w:r>
      <w:r w:rsidR="00FE5341">
        <w:rPr>
          <w:rFonts w:ascii="Times New Roman" w:hAnsi="Times New Roman" w:cs="Times New Roman"/>
          <w:color w:val="000000"/>
          <w:sz w:val="28"/>
          <w:szCs w:val="28"/>
          <w:lang w:val="en-US"/>
        </w:rPr>
        <w:t>label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связанного по 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=“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burger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__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check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тегом 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&lt;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типа 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 w:rsidR="00201A36">
        <w:rPr>
          <w:rFonts w:ascii="Times New Roman" w:hAnsi="Times New Roman" w:cs="Times New Roman"/>
          <w:color w:val="000000"/>
          <w:sz w:val="28"/>
          <w:szCs w:val="28"/>
          <w:lang w:val="en-US"/>
        </w:rPr>
        <w:t>checkbox</w:t>
      </w:r>
      <w:r w:rsidR="00201A36" w:rsidRPr="00201A36">
        <w:rPr>
          <w:rFonts w:ascii="Times New Roman" w:hAnsi="Times New Roman" w:cs="Times New Roman"/>
          <w:color w:val="000000"/>
          <w:sz w:val="28"/>
          <w:szCs w:val="28"/>
          <w:lang w:val="ru-RU"/>
        </w:rPr>
        <w:t>”.</w:t>
      </w:r>
    </w:p>
    <w:p w14:paraId="62C3B59A" w14:textId="1ECEB44A" w:rsidR="000B2C39" w:rsidRDefault="000B2C39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0957711" w14:textId="21931917" w:rsidR="00D070B4" w:rsidRDefault="00D070B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3364699" wp14:editId="7F0FDE43">
            <wp:extent cx="5733415" cy="172529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BA61" w14:textId="77777777" w:rsidR="00D070B4" w:rsidRPr="00201A36" w:rsidRDefault="00D070B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C1AEC47" w14:textId="1AAF3DAD" w:rsidR="00201A36" w:rsidRPr="000B2C39" w:rsidRDefault="000B2C39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Далее создаем блочный элемент с навигационным меню, которое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будет отображаться на экране при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изменени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статуса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checkbox</w:t>
      </w:r>
      <w:r w:rsidRPr="000B2C3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checked</w:t>
      </w:r>
      <w:r w:rsidRPr="000B2C39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7B21621" w14:textId="3B51B1B0" w:rsidR="000B2C39" w:rsidRPr="000B2C39" w:rsidRDefault="000B2C39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81A9071" wp14:editId="65A2EEC3">
            <wp:extent cx="5733415" cy="136080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AEA7" w14:textId="23D7ADD6" w:rsidR="00704B44" w:rsidRDefault="00704B4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434B719" w14:textId="7BE69B2B" w:rsidR="00626D3C" w:rsidRPr="00626D3C" w:rsidRDefault="00626D3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Блоку навигационного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меню</w:t>
      </w:r>
      <w:r w:rsidR="00D070B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637FF">
        <w:rPr>
          <w:noProof/>
          <w:lang w:val="ru-RU"/>
        </w:rPr>
        <w:drawing>
          <wp:inline distT="0" distB="0" distL="0" distR="0" wp14:anchorId="58DBBE59" wp14:editId="012254BF">
            <wp:extent cx="2981325" cy="2571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файле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626D3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626D3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задаем</w:t>
      </w:r>
      <w:r w:rsidRPr="00626D3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абсолютное позиционирование </w:t>
      </w:r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="00F148F0" w:rsidRP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расстояния границ этого блока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относительно его родительского </w:t>
      </w:r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>элемента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относительным позиционированием, а также прописываем другие свойств для нужного позиционирования это блока. </w:t>
      </w:r>
    </w:p>
    <w:p w14:paraId="6303F9C3" w14:textId="1B1E58A8" w:rsidR="00704B44" w:rsidRDefault="00626D3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C465B2D" wp14:editId="671C7510">
            <wp:extent cx="3057086" cy="2111900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84382" cy="21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886B" w14:textId="1C51C199" w:rsidR="00F148F0" w:rsidRDefault="003478A0" w:rsidP="003478A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Применяем</w:t>
      </w:r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>псевдо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класс</w:t>
      </w:r>
      <w:proofErr w:type="spellEnd"/>
      <w:r w:rsidR="00F148F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478A0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checked</w:t>
      </w:r>
      <w:proofErr w:type="gramEnd"/>
      <w:r w:rsidRPr="003478A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отображения/скрытия блока навигационного меню при изменении состояния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checkbox</w:t>
      </w:r>
      <w:proofErr w:type="spellEnd"/>
      <w:r w:rsidR="00D256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A7A1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r w:rsidR="00D256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добавляем эффект плавного появления меню с </w:t>
      </w:r>
      <w:r w:rsidR="00EA7A1B">
        <w:rPr>
          <w:rFonts w:ascii="Times New Roman" w:hAnsi="Times New Roman" w:cs="Times New Roman"/>
          <w:color w:val="000000"/>
          <w:sz w:val="28"/>
          <w:szCs w:val="28"/>
          <w:lang w:val="ru-RU"/>
        </w:rPr>
        <w:t>левой</w:t>
      </w:r>
      <w:r w:rsidR="00D256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стороны экрана используя</w:t>
      </w:r>
      <w:r w:rsidR="00EA7A1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возможности</w:t>
      </w:r>
      <w:r w:rsidR="00D256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A7A1B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B65570" w:rsidRPr="00B6557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 </w:t>
      </w:r>
      <w:r w:rsidR="00EA7A1B">
        <w:rPr>
          <w:rFonts w:ascii="Times New Roman" w:hAnsi="Times New Roman" w:cs="Times New Roman"/>
          <w:color w:val="000000"/>
          <w:sz w:val="28"/>
          <w:szCs w:val="28"/>
          <w:lang w:val="ru-RU"/>
        </w:rPr>
        <w:t>анимации</w:t>
      </w:r>
      <w:r w:rsidR="00B6557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D256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077CCF98" w14:textId="3AB3B0FD" w:rsidR="005970AB" w:rsidRPr="00D256F4" w:rsidRDefault="005970AB" w:rsidP="003478A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A99B6B6" wp14:editId="4E99B1A0">
            <wp:extent cx="5733415" cy="13335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EEA7" w14:textId="06F3B6C6" w:rsidR="00F148F0" w:rsidRDefault="00F148F0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4EB77E01" w14:textId="29CECDB1" w:rsidR="005970AB" w:rsidRDefault="005970A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DB5D41E" wp14:editId="32B23E28">
            <wp:extent cx="3498574" cy="212241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10088"/>
                    <a:stretch/>
                  </pic:blipFill>
                  <pic:spPr bwMode="auto">
                    <a:xfrm>
                      <a:off x="0" y="0"/>
                      <a:ext cx="3520144" cy="213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9BAC6" w14:textId="65C78827" w:rsidR="005970AB" w:rsidRDefault="005970A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2BF405F" w14:textId="78E3EA2B" w:rsidR="005970AB" w:rsidRPr="00EC3E90" w:rsidRDefault="005970A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создания анимации используется </w:t>
      </w:r>
      <w:r w:rsidR="00EC3E9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библиотека </w:t>
      </w:r>
      <w:r w:rsidR="00EC3E90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EC3E9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анимации </w:t>
      </w:r>
      <w:proofErr w:type="spellStart"/>
      <w:r w:rsidR="00EC3E90">
        <w:rPr>
          <w:rFonts w:ascii="Times New Roman" w:hAnsi="Times New Roman" w:cs="Times New Roman"/>
          <w:color w:val="000000"/>
          <w:sz w:val="28"/>
          <w:szCs w:val="28"/>
          <w:lang w:val="en-US"/>
        </w:rPr>
        <w:t>ani</w:t>
      </w:r>
      <w:proofErr w:type="spellEnd"/>
      <w:r w:rsidR="00EC3E90">
        <w:rPr>
          <w:rFonts w:ascii="Times New Roman" w:hAnsi="Times New Roman" w:cs="Times New Roman"/>
          <w:color w:val="000000"/>
          <w:sz w:val="28"/>
          <w:szCs w:val="28"/>
          <w:lang w:val="ru-RU"/>
        </w:rPr>
        <w:t>mista.net</w:t>
      </w:r>
    </w:p>
    <w:p w14:paraId="19939DE7" w14:textId="635DEA82" w:rsidR="00F148F0" w:rsidRDefault="00EC3E90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4FA66E1" wp14:editId="64AD9FB7">
            <wp:extent cx="3605486" cy="113168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6394" cy="11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1D14" w14:textId="6B5673FD" w:rsidR="0044708B" w:rsidRPr="0044708B" w:rsidRDefault="00D256F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заключении у</w:t>
      </w:r>
      <w:r w:rsidR="004470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бираем значок </w:t>
      </w:r>
      <w:proofErr w:type="spellStart"/>
      <w:r w:rsidR="0044708B">
        <w:rPr>
          <w:rFonts w:ascii="Times New Roman" w:hAnsi="Times New Roman" w:cs="Times New Roman"/>
          <w:color w:val="000000"/>
          <w:sz w:val="28"/>
          <w:szCs w:val="28"/>
          <w:lang w:val="ru-RU"/>
        </w:rPr>
        <w:t>чекбокса</w:t>
      </w:r>
      <w:proofErr w:type="spellEnd"/>
      <w:r w:rsidR="0044708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из зоны видимости экрана: </w:t>
      </w:r>
    </w:p>
    <w:p w14:paraId="7DEDB32C" w14:textId="1EE9CAEC" w:rsidR="00F148F0" w:rsidRDefault="0044708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EF282B3" wp14:editId="116FBA42">
            <wp:extent cx="2608348" cy="1105232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5104" cy="11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589" w14:textId="47E2D13B" w:rsidR="000664B3" w:rsidRDefault="000664B3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381AA8F" w14:textId="77777777" w:rsidR="00CC47B6" w:rsidRDefault="00CC47B6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CE5B618" w14:textId="77170E35" w:rsidR="00EC3E90" w:rsidRPr="00B42595" w:rsidRDefault="00EC3E90" w:rsidP="00B42595">
      <w:pPr>
        <w:pStyle w:val="ae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Вариант </w:t>
      </w:r>
      <w:proofErr w:type="spellStart"/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Бургер</w:t>
      </w:r>
      <w:proofErr w:type="spellEnd"/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 меню на </w:t>
      </w:r>
      <w:proofErr w:type="spellStart"/>
      <w:r w:rsidRPr="00B42595"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JavaScript</w:t>
      </w:r>
      <w:proofErr w:type="spellEnd"/>
    </w:p>
    <w:p w14:paraId="4A88FF4A" w14:textId="183C174E" w:rsidR="00EC3E90" w:rsidRDefault="00EC3E90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Возможности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EC3E9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позволяют создать более функциональное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точном соответствие с макетом сайта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сокращается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5D006A" w:rsidRP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5D006A" w:rsidRP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код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 этом </w:t>
      </w:r>
      <w:r w:rsidR="004774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реализация в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EC3E9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47740F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коде простая и понятная. Поэтому это решение используется в проекте в качестве основного.</w:t>
      </w:r>
    </w:p>
    <w:p w14:paraId="0023E065" w14:textId="4BB29C62" w:rsidR="005D006A" w:rsidRDefault="0047740F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Суть заключается </w:t>
      </w:r>
      <w:r w:rsid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использовании метода </w:t>
      </w:r>
      <w:proofErr w:type="spellStart"/>
      <w:r w:rsidR="005D006A">
        <w:rPr>
          <w:rFonts w:ascii="Times New Roman" w:hAnsi="Times New Roman" w:cs="Times New Roman"/>
          <w:color w:val="000000"/>
          <w:sz w:val="28"/>
          <w:szCs w:val="28"/>
          <w:lang w:val="en-US"/>
        </w:rPr>
        <w:t>addEventListener</w:t>
      </w:r>
      <w:proofErr w:type="spellEnd"/>
      <w:r w:rsidR="005D006A" w:rsidRPr="005D006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добавления обработчика события на 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331843" w:rsidRPr="004774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элементы </w:t>
      </w:r>
      <w:proofErr w:type="spellStart"/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 (символ </w:t>
      </w:r>
      <w:proofErr w:type="spellStart"/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меню, символ закрытия меню</w:t>
      </w:r>
      <w:r w:rsidR="00EE3C7A" w:rsidRP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>пункты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меню) когда при нажатии левой кнопкой мыши на эти элементы происходит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добавлении/ удалении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47740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стилей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приводящих к появлению меню на экране, закрытии меню, переходу на определенное положение на странице сайта в соответствие выбранном </w:t>
      </w:r>
      <w:r w:rsid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>пунктом</w:t>
      </w:r>
      <w:r w:rsidR="0033184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 и закрытие меню.</w:t>
      </w:r>
    </w:p>
    <w:p w14:paraId="09145E6B" w14:textId="7A450C13" w:rsidR="00221CD7" w:rsidRDefault="00331843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Появление 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меню выполнено также, как и в Варианте 1) с использованием 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221CD7" w:rsidRPr="00B6557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3 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анимации</w:t>
      </w:r>
      <w:r w:rsid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>, а з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акрытие меню </w:t>
      </w:r>
      <w:r w:rsidR="00EE3C7A">
        <w:rPr>
          <w:rFonts w:ascii="Times New Roman" w:hAnsi="Times New Roman" w:cs="Times New Roman"/>
          <w:color w:val="000000"/>
          <w:sz w:val="28"/>
          <w:szCs w:val="28"/>
          <w:lang w:val="ru-RU"/>
        </w:rPr>
        <w:t>с другим</w:t>
      </w:r>
      <w:r w:rsid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анимационным эффектом через отдельный символ закрытия на навигационном меню.</w:t>
      </w:r>
    </w:p>
    <w:p w14:paraId="5FA10D5D" w14:textId="77777777" w:rsidR="00AB427A" w:rsidRDefault="00AB427A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9"/>
        <w:gridCol w:w="4640"/>
      </w:tblGrid>
      <w:tr w:rsidR="00AB427A" w14:paraId="02135C79" w14:textId="77777777" w:rsidTr="00AB427A">
        <w:tc>
          <w:tcPr>
            <w:tcW w:w="4509" w:type="dxa"/>
          </w:tcPr>
          <w:p w14:paraId="7FD6BA15" w14:textId="5879A3E1" w:rsidR="00221CD7" w:rsidRDefault="00221CD7" w:rsidP="00EC3E90">
            <w:pPr>
              <w:pStyle w:val="ae"/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noProof/>
                <w:lang w:val="ru-RU"/>
              </w:rPr>
              <w:lastRenderedPageBreak/>
              <w:drawing>
                <wp:inline distT="0" distB="0" distL="0" distR="0" wp14:anchorId="4D90DA56" wp14:editId="71B016B9">
                  <wp:extent cx="2632443" cy="3520495"/>
                  <wp:effectExtent l="0" t="0" r="0" b="381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493" cy="3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6BADB55B" w14:textId="1B1777E0" w:rsidR="00221CD7" w:rsidRDefault="00AB427A" w:rsidP="00EC3E90">
            <w:pPr>
              <w:pStyle w:val="ae"/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6E5E9E58" wp14:editId="71957CDD">
                  <wp:extent cx="2809266" cy="3554233"/>
                  <wp:effectExtent l="0" t="0" r="0" b="825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839" cy="358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D6324" w14:textId="4FB28575" w:rsidR="00221CD7" w:rsidRPr="00221CD7" w:rsidRDefault="00221CD7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50A3FCA" w14:textId="4A6B0E64" w:rsidR="005D006A" w:rsidRPr="00221CD7" w:rsidRDefault="00221CD7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Код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меню находится в файле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burger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папке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scripts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подключается к файлу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теге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head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6491C59" w14:textId="27917267" w:rsidR="00155822" w:rsidRPr="000262ED" w:rsidRDefault="00221CD7" w:rsidP="00EC3E90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CC65E9D" wp14:editId="1DDFE7A9">
            <wp:extent cx="4222143" cy="23260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30704" cy="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424" w14:textId="1AE0607A" w:rsidR="0044708B" w:rsidRDefault="00155822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Файлы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относящиеся к решению других задач также располагаются в папке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script</w:t>
      </w:r>
      <w:r w:rsidRP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подключаются к файлу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index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аналогичным образом</w:t>
      </w:r>
      <w:r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CE1E53D" w14:textId="28E85335" w:rsidR="00155822" w:rsidRDefault="00155822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73CCDA90" w14:textId="77777777" w:rsidR="00B42595" w:rsidRPr="00155822" w:rsidRDefault="00B4259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4D272B1" w14:textId="167361F2" w:rsidR="00454DEA" w:rsidRDefault="003C2BCE" w:rsidP="00E80AAC">
      <w:pPr>
        <w:rPr>
          <w:rFonts w:eastAsia="Times New Roman"/>
          <w:lang w:val="ru-RU"/>
        </w:rPr>
      </w:pPr>
      <w:r w:rsidRPr="003C2BCE">
        <w:rPr>
          <w:rFonts w:eastAsia="Times New Roman"/>
          <w:lang w:val="ru-RU"/>
        </w:rPr>
        <w:t>Переключение вкладок</w:t>
      </w:r>
    </w:p>
    <w:p w14:paraId="63812C39" w14:textId="77777777" w:rsidR="000664B3" w:rsidRPr="000664B3" w:rsidRDefault="000664B3" w:rsidP="000664B3">
      <w:pPr>
        <w:rPr>
          <w:lang w:val="ru-RU"/>
        </w:rPr>
      </w:pPr>
    </w:p>
    <w:p w14:paraId="5DB264E5" w14:textId="3BDF03B2" w:rsidR="003C2BCE" w:rsidRPr="004F12C0" w:rsidRDefault="004F12C0" w:rsidP="00AA0664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4F12C0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Макет сайта содержит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раздел Репродукции </w:t>
      </w:r>
      <w:r w:rsidR="00AA066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предусматривающий изменение отображаемых </w:t>
      </w:r>
      <w:r w:rsid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карточек с репродукциями картин</w:t>
      </w:r>
      <w:r w:rsidR="00AA066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 нажатии любую из трех кнопок с названием страны.</w:t>
      </w:r>
    </w:p>
    <w:p w14:paraId="6EA6E317" w14:textId="30C6D2EF" w:rsidR="004F12C0" w:rsidRPr="00AA0664" w:rsidRDefault="004F12C0" w:rsidP="00B21627">
      <w:pPr>
        <w:pStyle w:val="ae"/>
        <w:spacing w:line="360" w:lineRule="auto"/>
        <w:rPr>
          <w:color w:val="000000"/>
          <w:sz w:val="28"/>
          <w:szCs w:val="28"/>
          <w:lang w:val="ru-RU"/>
        </w:rPr>
      </w:pPr>
    </w:p>
    <w:p w14:paraId="5696D917" w14:textId="38EAF905" w:rsidR="004F12C0" w:rsidRPr="00B721E3" w:rsidRDefault="004F12C0" w:rsidP="00B21627">
      <w:pPr>
        <w:pStyle w:val="ae"/>
        <w:spacing w:line="360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96000B8" wp14:editId="63086CC2">
            <wp:extent cx="3895725" cy="27813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5A30" w14:textId="77777777" w:rsidR="004F12C0" w:rsidRDefault="004F12C0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B95F4AA" w14:textId="77777777" w:rsidR="00155822" w:rsidRPr="00155822" w:rsidRDefault="00155822" w:rsidP="00155822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Структура блока с кнопками и карточками репродукций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2AEE072F" w14:textId="4C92CF86" w:rsidR="00291568" w:rsidRDefault="00155822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B188CC3" wp14:editId="2DCAE1E4">
            <wp:extent cx="4534686" cy="231383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3314" r="9153"/>
                    <a:stretch/>
                  </pic:blipFill>
                  <pic:spPr bwMode="auto">
                    <a:xfrm>
                      <a:off x="0" y="0"/>
                      <a:ext cx="4556486" cy="23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0154E" w14:textId="6ABF21C7" w:rsidR="00291568" w:rsidRDefault="00291568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1A81F14" w14:textId="6A6199AF" w:rsidR="00573533" w:rsidRDefault="00AA0664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A0664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После верстки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A066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стилизации этой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части</w:t>
      </w:r>
      <w:r w:rsidRPr="00AA066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айта, задача переключения вкладок реализуется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="0023124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</w:t>
      </w:r>
      <w:r w:rsid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>файл</w:t>
      </w:r>
      <w:r w:rsidR="0023124B">
        <w:rPr>
          <w:rFonts w:ascii="Times New Roman" w:hAnsi="Times New Roman" w:cs="Times New Roman"/>
          <w:color w:val="000000"/>
          <w:sz w:val="28"/>
          <w:szCs w:val="28"/>
          <w:lang w:val="ru-RU"/>
        </w:rPr>
        <w:t>е</w:t>
      </w:r>
      <w:r w:rsid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55822">
        <w:rPr>
          <w:rFonts w:ascii="Times New Roman" w:hAnsi="Times New Roman" w:cs="Times New Roman"/>
          <w:color w:val="000000"/>
          <w:sz w:val="28"/>
          <w:szCs w:val="28"/>
          <w:lang w:val="en-US"/>
        </w:rPr>
        <w:t>tabs</w:t>
      </w:r>
      <w:r w:rsidR="00155822" w:rsidRP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 w:rsidR="00155822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23124B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D51C064" w14:textId="2C5AE0AB" w:rsidR="003627D9" w:rsidRDefault="003627D9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Изначально активной является </w:t>
      </w:r>
      <w:r w:rsidR="00266C2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первая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кнопка имеющая класс </w:t>
      </w:r>
      <w:r>
        <w:rPr>
          <w:noProof/>
          <w:lang w:val="ru-RU"/>
        </w:rPr>
        <w:drawing>
          <wp:inline distT="0" distB="0" distL="0" distR="0" wp14:anchorId="55D02536" wp14:editId="5B83AC64">
            <wp:extent cx="890546" cy="191357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27615" cy="1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блок с вкладками с классом </w:t>
      </w:r>
      <w:r>
        <w:rPr>
          <w:noProof/>
          <w:lang w:val="ru-RU"/>
        </w:rPr>
        <w:drawing>
          <wp:inline distT="0" distB="0" distL="0" distR="0" wp14:anchorId="73CC95B8" wp14:editId="1F15DC02">
            <wp:extent cx="1280160" cy="184023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25300" cy="1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2306CA6" w14:textId="2E2DDA06" w:rsidR="00A046CB" w:rsidRDefault="00291568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Переключение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вкладок осуществля</w:t>
      </w:r>
      <w:r w:rsid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ется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за счет добавление класса</w:t>
      </w:r>
      <w:r w:rsid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627D9">
        <w:rPr>
          <w:noProof/>
          <w:lang w:val="ru-RU"/>
        </w:rPr>
        <w:drawing>
          <wp:inline distT="0" distB="0" distL="0" distR="0" wp14:anchorId="5A214600" wp14:editId="0768908B">
            <wp:extent cx="985962" cy="21186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07313" cy="21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B23B07">
        <w:rPr>
          <w:noProof/>
          <w:lang w:val="ru-RU"/>
        </w:rPr>
        <w:drawing>
          <wp:inline distT="0" distB="0" distL="0" distR="0" wp14:anchorId="17516A82" wp14:editId="32081102">
            <wp:extent cx="1455088" cy="209169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58947" cy="2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нажатую кнопку и соответствующую ей вкладку по событию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627D9" w:rsidRP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="003627D9" w:rsidRP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 w:rsidR="00A046CB" w:rsidRP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</w:t>
      </w:r>
      <w:r w:rsidR="00B23B0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любой из 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>кноп</w:t>
      </w:r>
      <w:r w:rsidR="00B23B07">
        <w:rPr>
          <w:rFonts w:ascii="Times New Roman" w:hAnsi="Times New Roman" w:cs="Times New Roman"/>
          <w:color w:val="000000"/>
          <w:sz w:val="28"/>
          <w:szCs w:val="28"/>
          <w:lang w:val="ru-RU"/>
        </w:rPr>
        <w:t>ок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3627D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классом </w:t>
      </w:r>
      <w:r w:rsidR="00A046CB">
        <w:rPr>
          <w:noProof/>
          <w:lang w:val="ru-RU"/>
        </w:rPr>
        <w:drawing>
          <wp:inline distT="0" distB="0" distL="0" distR="0" wp14:anchorId="58490BE9" wp14:editId="68DC357E">
            <wp:extent cx="1574358" cy="19679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56544" cy="2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A3DCC91" w14:textId="6B284698" w:rsidR="0023124B" w:rsidRPr="00DD114A" w:rsidRDefault="00DD114A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помощью метода </w:t>
      </w:r>
      <w:proofErr w:type="spellStart"/>
      <w:proofErr w:type="gramStart"/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>querySelectorAll</w:t>
      </w:r>
      <w:proofErr w:type="spellEnd"/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>)</w:t>
      </w:r>
      <w:r w:rsidR="00E325EB"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 названию соответствующего класса получаем список всех кнопок и вкладок.</w:t>
      </w:r>
    </w:p>
    <w:p w14:paraId="4A951DEA" w14:textId="7F9C7220" w:rsidR="0023124B" w:rsidRPr="00DD114A" w:rsidRDefault="00E325E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D33142" wp14:editId="1D30DBAD">
            <wp:extent cx="5733415" cy="448310"/>
            <wp:effectExtent l="0" t="0" r="63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B45E" w14:textId="3FC6EEAB" w:rsidR="00E325EB" w:rsidRDefault="00E325E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Так как переключение вкладок осуществляется также из навигационного меню подвала сайта, то код относящийся к переключению вкладок оборачиваем в функцию</w:t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A046CB">
        <w:rPr>
          <w:noProof/>
          <w:lang w:val="ru-RU"/>
        </w:rPr>
        <w:drawing>
          <wp:inline distT="0" distB="0" distL="0" distR="0" wp14:anchorId="1420DC97" wp14:editId="56551C3A">
            <wp:extent cx="2305878" cy="239572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07738" cy="2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C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повторного использования при создании функционала переключения вкладок из нижнего меню. В качестве аргументов в эту функцию передаются название класса кнопок с которых будут переключаться вкладки.</w:t>
      </w:r>
      <w:r w:rsidR="00E3761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06F4C247" w14:textId="2A06F13A" w:rsidR="00310381" w:rsidRDefault="00E325EB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Используя цикл добавляем обработчик событий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все элементы списка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tabEls</w:t>
      </w:r>
      <w:proofErr w:type="spellEnd"/>
      <w:r w:rsidR="00310381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76111EA" w14:textId="6025281C" w:rsidR="00310381" w:rsidRDefault="00310381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 наступлении события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производится удаление классов </w:t>
      </w:r>
      <w:r>
        <w:rPr>
          <w:noProof/>
          <w:lang w:val="ru-RU"/>
        </w:rPr>
        <w:drawing>
          <wp:inline distT="0" distB="0" distL="0" distR="0" wp14:anchorId="53B1E2EE" wp14:editId="33699C6D">
            <wp:extent cx="1041621" cy="223819"/>
            <wp:effectExtent l="0" t="0" r="635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56407" cy="2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noProof/>
          <w:lang w:val="ru-RU"/>
        </w:rPr>
        <w:drawing>
          <wp:inline distT="0" distB="0" distL="0" distR="0" wp14:anchorId="5A476573" wp14:editId="048233A1">
            <wp:extent cx="1470992" cy="21145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75181" cy="21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 использованием метода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forEach</w:t>
      </w:r>
      <w:proofErr w:type="spellEnd"/>
      <w:r w:rsidRPr="0031038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со всех элементов списка кнопок и вкладок и </w:t>
      </w:r>
      <w:r w:rsidR="001371BE">
        <w:rPr>
          <w:rFonts w:ascii="Times New Roman" w:hAnsi="Times New Roman" w:cs="Times New Roman"/>
          <w:color w:val="000000"/>
          <w:sz w:val="28"/>
          <w:szCs w:val="28"/>
          <w:lang w:val="ru-RU"/>
        </w:rPr>
        <w:t>затем добавление этих классов кнопке на которой сработало событие и соответствующей ей вкладке.</w:t>
      </w:r>
    </w:p>
    <w:p w14:paraId="0C809FC7" w14:textId="68A33639" w:rsidR="001371BE" w:rsidRDefault="001371BE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Предполагая, что действие по удалению</w:t>
      </w:r>
      <w:r w:rsidRPr="001371B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добавлению могут использоваться в других частях кода, для них написаны отдельные функции</w:t>
      </w:r>
      <w:r w:rsidRPr="001371B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12FF67BA" wp14:editId="02801460">
            <wp:extent cx="2719346" cy="189281"/>
            <wp:effectExtent l="0" t="0" r="508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19346" cy="18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1B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</w:t>
      </w:r>
      <w:r w:rsidR="00EC6CC2" w:rsidRPr="00EC6CC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C6CC2">
        <w:rPr>
          <w:noProof/>
          <w:lang w:val="ru-RU"/>
        </w:rPr>
        <w:drawing>
          <wp:inline distT="0" distB="0" distL="0" distR="0" wp14:anchorId="56545C27" wp14:editId="10A8FC12">
            <wp:extent cx="2824571" cy="20383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99558" cy="2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которые вызываются внутри функции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tabsSwitch</w:t>
      </w:r>
      <w:proofErr w:type="spellEnd"/>
      <w:r w:rsidRPr="001371BE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F2CE72E" w14:textId="182A0C5E" w:rsidR="00266C26" w:rsidRDefault="00266C26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0293F40" w14:textId="77777777" w:rsidR="00E80AAC" w:rsidRPr="001371BE" w:rsidRDefault="00E80AA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5530DE7D" w14:textId="51ED44EE" w:rsidR="004F12C0" w:rsidRDefault="004F12C0" w:rsidP="00E80AAC">
      <w:pPr>
        <w:rPr>
          <w:rFonts w:eastAsia="Times New Roman"/>
          <w:lang w:val="ru-RU"/>
        </w:rPr>
      </w:pPr>
      <w:r w:rsidRPr="003C2BCE">
        <w:rPr>
          <w:rFonts w:eastAsia="Times New Roman"/>
          <w:lang w:val="ru-RU"/>
        </w:rPr>
        <w:t>Пере</w:t>
      </w:r>
      <w:r>
        <w:rPr>
          <w:rFonts w:eastAsia="Times New Roman"/>
          <w:lang w:val="ru-RU"/>
        </w:rPr>
        <w:t>ходы</w:t>
      </w:r>
      <w:r w:rsidR="00B826A3">
        <w:rPr>
          <w:rFonts w:eastAsia="Times New Roman"/>
          <w:lang w:val="ru-RU"/>
        </w:rPr>
        <w:t xml:space="preserve"> и переключение</w:t>
      </w:r>
      <w:r>
        <w:rPr>
          <w:rFonts w:eastAsia="Times New Roman"/>
          <w:lang w:val="ru-RU"/>
        </w:rPr>
        <w:t xml:space="preserve"> кноп</w:t>
      </w:r>
      <w:r w:rsidR="00B826A3">
        <w:rPr>
          <w:rFonts w:eastAsia="Times New Roman"/>
          <w:lang w:val="ru-RU"/>
        </w:rPr>
        <w:t>ок</w:t>
      </w:r>
      <w:r>
        <w:rPr>
          <w:rFonts w:eastAsia="Times New Roman"/>
          <w:lang w:val="ru-RU"/>
        </w:rPr>
        <w:t xml:space="preserve"> вкладок </w:t>
      </w:r>
      <w:r w:rsidR="00573533">
        <w:rPr>
          <w:rFonts w:eastAsia="Times New Roman"/>
          <w:lang w:val="ru-RU"/>
        </w:rPr>
        <w:t>из нижнего меню навигации.</w:t>
      </w:r>
    </w:p>
    <w:p w14:paraId="7925B2EE" w14:textId="7CF8D558" w:rsidR="0089755F" w:rsidRDefault="00B42595" w:rsidP="00B21627">
      <w:pPr>
        <w:pStyle w:val="ae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3CB103" wp14:editId="3DA0623B">
                <wp:simplePos x="0" y="0"/>
                <wp:positionH relativeFrom="column">
                  <wp:posOffset>1525242</wp:posOffset>
                </wp:positionH>
                <wp:positionV relativeFrom="paragraph">
                  <wp:posOffset>169987</wp:posOffset>
                </wp:positionV>
                <wp:extent cx="1001616" cy="1073426"/>
                <wp:effectExtent l="57150" t="19050" r="84455" b="88900"/>
                <wp:wrapNone/>
                <wp:docPr id="76" name="Овал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616" cy="107342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669D255" id="Овал 76" o:spid="_x0000_s1026" style="position:absolute;margin-left:120.1pt;margin-top:13.4pt;width:78.85pt;height:84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" filled="f" strokecolor="#c00000" strokeweight="1pt">
                <v:shadow on="t" color="black" opacity="22937f" origin=",.5" offset="0,.63889mm"/>
              </v:oval>
            </w:pict>
          </mc:Fallback>
        </mc:AlternateContent>
      </w:r>
    </w:p>
    <w:p w14:paraId="1F1463E3" w14:textId="557D0C73" w:rsidR="00266C26" w:rsidRDefault="0089755F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85D42E6" wp14:editId="39CE7BA5">
            <wp:extent cx="5907819" cy="8252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1431"/>
                    <a:stretch/>
                  </pic:blipFill>
                  <pic:spPr bwMode="auto">
                    <a:xfrm>
                      <a:off x="0" y="0"/>
                      <a:ext cx="6106727" cy="85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7C7B" w14:textId="22914B4F" w:rsidR="008F3305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B02DA42" w14:textId="3289BB81" w:rsidR="008F3305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Переход к разделу с репродукциями реализован с использованием функционала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 гиперссылке 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указанный в теге </w:t>
      </w: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&gt;.</w:t>
      </w:r>
    </w:p>
    <w:p w14:paraId="69D40946" w14:textId="68EB0AAB" w:rsidR="008F3305" w:rsidRPr="00266C26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B9D530F" w14:textId="0018925B" w:rsidR="00573533" w:rsidRDefault="00266C26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>Переключение кнопок</w:t>
      </w:r>
      <w:r w:rsidRPr="00266C2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вкладок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замена самих вкладок</w:t>
      </w:r>
      <w:r w:rsidRPr="00266C2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 нажатии на элементы</w:t>
      </w:r>
      <w:r w:rsidRPr="00266C2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навигационного меню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Pr="00266C2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расположенного в подвале сайта 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создано </w:t>
      </w:r>
      <w:r w:rsid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</w:t>
      </w:r>
      <w:r w:rsidR="008F3305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="008F3305"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 аналогии с вышеописанным переключением, более </w:t>
      </w:r>
      <w:r w:rsid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того 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этого используется функция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19D016CC" wp14:editId="5F074A2D">
            <wp:extent cx="2305878" cy="239572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07738" cy="2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что позволяет избежать дублирование кода, делает программу </w:t>
      </w:r>
      <w:r w:rsidR="008975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компактной,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легко читаемой и удобной для поддержки.</w:t>
      </w:r>
    </w:p>
    <w:p w14:paraId="02DCA870" w14:textId="34A0257A" w:rsidR="0089755F" w:rsidRDefault="0089755F" w:rsidP="0089755F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помощью метода </w:t>
      </w:r>
      <w:proofErr w:type="spellStart"/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>querySelectorAll</w:t>
      </w:r>
      <w:proofErr w:type="spellEnd"/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() по названию класса получаем список всех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элементов меню</w:t>
      </w:r>
      <w:r w:rsid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F3305">
        <w:rPr>
          <w:noProof/>
          <w:lang w:val="ru-RU"/>
        </w:rPr>
        <w:drawing>
          <wp:inline distT="0" distB="0" distL="0" distR="0" wp14:anchorId="7ECA8631" wp14:editId="14636819">
            <wp:extent cx="1439186" cy="214685"/>
            <wp:effectExtent l="0" t="0" r="889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67449" cy="2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которые будут использоваться при переключении</w:t>
      </w:r>
      <w:r w:rsidRPr="00E325EB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874D5D8" w14:textId="573FD97C" w:rsidR="00266C26" w:rsidRPr="00266C26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Далее вызывается функция </w:t>
      </w:r>
      <w:r>
        <w:rPr>
          <w:noProof/>
          <w:lang w:val="ru-RU"/>
        </w:rPr>
        <w:drawing>
          <wp:inline distT="0" distB="0" distL="0" distR="0" wp14:anchorId="4F8A1F12" wp14:editId="00D6C890">
            <wp:extent cx="2305878" cy="239572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07738" cy="2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 которую передается созданный список элементов меню.</w:t>
      </w:r>
    </w:p>
    <w:p w14:paraId="09187344" w14:textId="00B5BD9B" w:rsidR="00266C26" w:rsidRPr="00266C26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737A4CB" wp14:editId="0793E313">
            <wp:extent cx="5733415" cy="68770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7F57" w14:textId="0FF3CFB8" w:rsidR="00266C26" w:rsidRPr="008F3305" w:rsidRDefault="00266C26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7749126" w14:textId="0B0CFCF4" w:rsidR="008F3305" w:rsidRPr="008F3305" w:rsidRDefault="008F3305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Данный код расположен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файле </w:t>
      </w: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>tabs</w:t>
      </w:r>
      <w:r w:rsidRPr="00155822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Pr="008F3305">
        <w:rPr>
          <w:rFonts w:ascii="Times New Roman" w:hAnsi="Times New Roman" w:cs="Times New Roman"/>
          <w:color w:val="000000"/>
          <w:sz w:val="28"/>
          <w:szCs w:val="28"/>
          <w:lang w:val="ru-RU"/>
        </w:rPr>
        <w:t>js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2A6F76B5" w14:textId="5131EC75" w:rsidR="008F3305" w:rsidRDefault="008F3305" w:rsidP="00B21627">
      <w:pPr>
        <w:pStyle w:val="ae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03492A43" w14:textId="1293B883" w:rsidR="00B42595" w:rsidRDefault="00B42595" w:rsidP="00B21627">
      <w:pPr>
        <w:pStyle w:val="ae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81A3708" w14:textId="77777777" w:rsidR="00B42595" w:rsidRDefault="00B42595" w:rsidP="00B21627">
      <w:pPr>
        <w:pStyle w:val="ae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6CC9E310" w14:textId="77777777" w:rsidR="00573533" w:rsidRDefault="00573533" w:rsidP="00E80AAC">
      <w:pPr>
        <w:rPr>
          <w:rFonts w:eastAsia="Times New Roman"/>
          <w:lang w:val="ru-RU"/>
        </w:rPr>
      </w:pPr>
      <w:r>
        <w:rPr>
          <w:rFonts w:eastAsia="Times New Roman"/>
          <w:lang w:val="ru-RU"/>
        </w:rPr>
        <w:t xml:space="preserve">Счетчик </w:t>
      </w:r>
      <w:r w:rsidR="00982C17">
        <w:rPr>
          <w:rFonts w:eastAsia="Times New Roman"/>
          <w:lang w:val="ru-RU"/>
        </w:rPr>
        <w:t>товаров,</w:t>
      </w:r>
      <w:r>
        <w:rPr>
          <w:rFonts w:eastAsia="Times New Roman"/>
          <w:lang w:val="ru-RU"/>
        </w:rPr>
        <w:t xml:space="preserve"> добавленных в корзину</w:t>
      </w:r>
    </w:p>
    <w:p w14:paraId="29502843" w14:textId="3CFA4F06" w:rsidR="00982C17" w:rsidRDefault="00AF763F" w:rsidP="00AF763F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Программа для отображения</w:t>
      </w:r>
      <w:r w:rsid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количества товаров, добавленных в корзину на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странице сайта написана</w:t>
      </w:r>
      <w:r w:rsid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</w:t>
      </w:r>
      <w:proofErr w:type="spellStart"/>
      <w:r w:rsidR="00995B7C"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JavaScript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находится в файле </w:t>
      </w:r>
      <w:r w:rsidR="00995B7C"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counter</w:t>
      </w:r>
      <w:r w:rsidR="00995B7C"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995B7C"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js</w:t>
      </w:r>
      <w:r w:rsidR="00995B7C" w:rsidRPr="00221CD7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DA78D5B" w14:textId="54853A42" w:rsidR="003950A2" w:rsidRDefault="00995B7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Символ корзины расположенный в правом углу шапки сайта отображается без значка с количеством товаров, пока в корзину не добавлен хотя бы один товар.</w:t>
      </w:r>
    </w:p>
    <w:p w14:paraId="455C6EA6" w14:textId="1C0B4671" w:rsidR="00995B7C" w:rsidRDefault="00995B7C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При нажатии на кнопку 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 w:rsid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корзину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карточки товара, на </w:t>
      </w:r>
      <w:r w:rsidR="00AF763F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корзине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появляется значок </w:t>
      </w:r>
      <w:r w:rsidR="00AF763F">
        <w:rPr>
          <w:rFonts w:ascii="Times New Roman" w:hAnsi="Times New Roman" w:cs="Times New Roman"/>
          <w:color w:val="000000"/>
          <w:sz w:val="28"/>
          <w:szCs w:val="28"/>
          <w:lang w:val="ru-RU"/>
        </w:rPr>
        <w:t>общем количеством товаров в корзине.</w:t>
      </w:r>
    </w:p>
    <w:p w14:paraId="06A6F384" w14:textId="77777777" w:rsidR="00590ED6" w:rsidRDefault="00590ED6" w:rsidP="00590ED6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D8B744" wp14:editId="0DFB7AE8">
                <wp:simplePos x="0" y="0"/>
                <wp:positionH relativeFrom="column">
                  <wp:posOffset>612250</wp:posOffset>
                </wp:positionH>
                <wp:positionV relativeFrom="paragraph">
                  <wp:posOffset>152014</wp:posOffset>
                </wp:positionV>
                <wp:extent cx="421420" cy="206210"/>
                <wp:effectExtent l="57150" t="38100" r="17145" b="99060"/>
                <wp:wrapNone/>
                <wp:docPr id="83" name="Стрелка вправо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20" cy="206210"/>
                        </a:xfrm>
                        <a:prstGeom prst="rightArrow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</a:schemeClr>
                            </a:gs>
                            <a:gs pos="0">
                              <a:schemeClr val="accent3">
                                <a:lumMod val="75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725C6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83" o:spid="_x0000_s1026" type="#_x0000_t13" style="position:absolute;margin-left:48.2pt;margin-top:11.95pt;width:33.2pt;height:16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" adj="16315" fillcolor="#4f81bd [3204]" strokecolor="#4579b8 [3044]">
                <v:fill color2="#76923c [2406]" rotate="t" angle="180" colors="0 #3f80cd;0 #77933c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ru-RU"/>
        </w:rPr>
        <w:drawing>
          <wp:anchor distT="0" distB="0" distL="114300" distR="114300" simplePos="0" relativeHeight="251679744" behindDoc="1" locked="0" layoutInCell="1" allowOverlap="1" wp14:anchorId="03A6C989" wp14:editId="308E498A">
            <wp:simplePos x="0" y="0"/>
            <wp:positionH relativeFrom="margin">
              <wp:posOffset>1089025</wp:posOffset>
            </wp:positionH>
            <wp:positionV relativeFrom="paragraph">
              <wp:posOffset>24765</wp:posOffset>
            </wp:positionV>
            <wp:extent cx="516255" cy="512445"/>
            <wp:effectExtent l="0" t="0" r="0" b="1905"/>
            <wp:wrapTight wrapText="bothSides">
              <wp:wrapPolygon edited="0">
                <wp:start x="0" y="0"/>
                <wp:lineTo x="0" y="20877"/>
                <wp:lineTo x="20723" y="20877"/>
                <wp:lineTo x="20723" y="0"/>
                <wp:lineTo x="0" y="0"/>
              </wp:wrapPolygon>
            </wp:wrapTight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9" t="12366" r="21782" b="17987"/>
                    <a:stretch/>
                  </pic:blipFill>
                  <pic:spPr bwMode="auto">
                    <a:xfrm>
                      <a:off x="0" y="0"/>
                      <a:ext cx="516255" cy="51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/>
        </w:rPr>
        <w:drawing>
          <wp:inline distT="0" distB="0" distL="0" distR="0" wp14:anchorId="5DA7F285" wp14:editId="0F0FCBC9">
            <wp:extent cx="533400" cy="5143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</w:t>
      </w:r>
    </w:p>
    <w:p w14:paraId="77AE74BF" w14:textId="77777777" w:rsidR="00590ED6" w:rsidRDefault="00590ED6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2BD14C7" w14:textId="5BFBB80E" w:rsidR="003950A2" w:rsidRPr="00995B7C" w:rsidRDefault="00AF763F" w:rsidP="00AF763F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При этом текст на кнопке карточки товара меняется с 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 w:rsid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корзину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Товар в корзине</w:t>
      </w:r>
      <w:r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590ED6">
        <w:rPr>
          <w:rFonts w:ascii="Times New Roman" w:hAnsi="Times New Roman" w:cs="Times New Roman"/>
          <w:color w:val="000000"/>
          <w:sz w:val="28"/>
          <w:szCs w:val="28"/>
          <w:lang w:val="ru-RU"/>
        </w:rPr>
        <w:t>В случае повторного нажатия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кнопку</w:t>
      </w:r>
      <w:r w:rsidR="00590E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90ED6"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 w:rsidR="00590ED6">
        <w:rPr>
          <w:rFonts w:ascii="Times New Roman" w:hAnsi="Times New Roman" w:cs="Times New Roman"/>
          <w:color w:val="000000"/>
          <w:sz w:val="28"/>
          <w:szCs w:val="28"/>
          <w:lang w:val="ru-RU"/>
        </w:rPr>
        <w:t>Товар в корзине</w:t>
      </w:r>
      <w:r w:rsidR="00590ED6" w:rsidRPr="00995B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увеличения числа товаров в корзине не происходит.</w:t>
      </w:r>
    </w:p>
    <w:p w14:paraId="4B47CAB9" w14:textId="3237764E" w:rsidR="003950A2" w:rsidRPr="00995B7C" w:rsidRDefault="003950A2" w:rsidP="00B2162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5BB19EBC" w14:textId="19727BE7" w:rsidR="003950A2" w:rsidRPr="00573533" w:rsidRDefault="00AF763F" w:rsidP="00B21627">
      <w:pPr>
        <w:pStyle w:val="ae"/>
        <w:spacing w:line="360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8080BEE" wp14:editId="47BEA072">
            <wp:extent cx="3943288" cy="2886324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52602" cy="28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1A20" w14:textId="6519023D" w:rsidR="003C2BCE" w:rsidRDefault="00590ED6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Этот функционал реализован следующим образом.</w:t>
      </w:r>
    </w:p>
    <w:p w14:paraId="0B77D17A" w14:textId="3E0DC122" w:rsidR="00590ED6" w:rsidRPr="00367237" w:rsidRDefault="00590ED6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Использую метод </w:t>
      </w:r>
      <w:proofErr w:type="spellStart"/>
      <w:r w:rsidRPr="003672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querySelector</w:t>
      </w:r>
      <w:proofErr w:type="spellEnd"/>
      <w:r w:rsidRPr="003672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 названию класса находим и добавляем элементы, которые будут использоваться в программе.</w:t>
      </w:r>
    </w:p>
    <w:p w14:paraId="30B70800" w14:textId="77777777" w:rsidR="00590ED6" w:rsidRPr="00590ED6" w:rsidRDefault="00590ED6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50D7659" w14:textId="49642D67" w:rsidR="00590ED6" w:rsidRDefault="00590ED6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32EB0A5" wp14:editId="2E90DB6E">
            <wp:extent cx="5733415" cy="908685"/>
            <wp:effectExtent l="0" t="0" r="63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F48" w14:textId="629B805F" w:rsidR="00982C17" w:rsidRDefault="00982C17" w:rsidP="00B21627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2989DC6" w14:textId="7735882F" w:rsidR="00367237" w:rsidRDefault="00367237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Добавляем событие </w:t>
      </w:r>
      <w:r w:rsidRP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 w:rsidRP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элемент с каталогом карточек с помощью метода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addEventListener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B2E6D10" w14:textId="03125F97" w:rsidR="001E7AA9" w:rsidRDefault="00367237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случае одновременного выполнения двух условий – нажати</w:t>
      </w:r>
      <w:r w:rsid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е произошло на элементе с классом </w:t>
      </w:r>
      <w:r w:rsidR="001E7AA9">
        <w:rPr>
          <w:noProof/>
          <w:lang w:val="ru-RU"/>
        </w:rPr>
        <w:drawing>
          <wp:inline distT="0" distB="0" distL="0" distR="0" wp14:anchorId="1FDE25F4" wp14:editId="2862B39F">
            <wp:extent cx="1362075" cy="24765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r w:rsid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текст внутри </w:t>
      </w:r>
      <w:r w:rsidRP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 корзину</w:t>
      </w:r>
      <w:r w:rsidRPr="00367237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  <w:r w:rsid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происходят следующие действия:</w:t>
      </w:r>
    </w:p>
    <w:p w14:paraId="72E9D083" w14:textId="5BCF2EEF" w:rsidR="001E7AA9" w:rsidRDefault="001E7AA9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Счетчик товаров изначально равный нулю увеличивается на единицу.</w:t>
      </w:r>
    </w:p>
    <w:p w14:paraId="36487545" w14:textId="36E8A46E" w:rsidR="001E7AA9" w:rsidRDefault="001E7AA9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Скрытый символ со счетчиком меняет свойство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visibility</w:t>
      </w:r>
      <w:r w:rsidRP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hidden</w:t>
      </w:r>
      <w:r w:rsidRP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visible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что делает его видимым на странице сайта.</w:t>
      </w:r>
    </w:p>
    <w:p w14:paraId="15F8EA54" w14:textId="633176D7" w:rsidR="001E7AA9" w:rsidRPr="001E7AA9" w:rsidRDefault="001E7AA9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Меняется текст кнопки на </w:t>
      </w:r>
      <w:r w:rsidRP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Товар в корзине</w:t>
      </w:r>
      <w:r w:rsidRPr="001E7AA9">
        <w:rPr>
          <w:rFonts w:ascii="Times New Roman" w:hAnsi="Times New Roman" w:cs="Times New Roman"/>
          <w:color w:val="000000"/>
          <w:sz w:val="28"/>
          <w:szCs w:val="28"/>
          <w:lang w:val="ru-RU"/>
        </w:rPr>
        <w:t>”</w:t>
      </w:r>
    </w:p>
    <w:p w14:paraId="1D69194E" w14:textId="2C969F25" w:rsidR="00367237" w:rsidRDefault="001E7AA9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Меняется стилизация нажатой кнопки за счет удаления одного класса и добавлении другого.</w:t>
      </w:r>
    </w:p>
    <w:p w14:paraId="46AB6C4C" w14:textId="77777777" w:rsidR="001E7AA9" w:rsidRDefault="001E7AA9" w:rsidP="00367237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2F48E57" w14:textId="77777777" w:rsidR="000664B3" w:rsidRDefault="00367237" w:rsidP="000664B3">
      <w:pPr>
        <w:pStyle w:val="ae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29DA8E7C" wp14:editId="40990376">
            <wp:extent cx="5457825" cy="28479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B5CD" w14:textId="6B056D87" w:rsidR="008119B9" w:rsidRDefault="008119B9" w:rsidP="008119B9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4AC9D1AD" w14:textId="427D3813" w:rsidR="00011CB7" w:rsidRDefault="00011CB7" w:rsidP="000664B3">
      <w:pPr>
        <w:pStyle w:val="a7"/>
        <w:shd w:val="clear" w:color="auto" w:fill="FFFFFF"/>
        <w:spacing w:before="0" w:beforeAutospacing="0" w:after="0" w:afterAutospacing="0" w:line="360" w:lineRule="auto"/>
        <w:ind w:left="1800"/>
        <w:rPr>
          <w:color w:val="000000"/>
          <w:sz w:val="28"/>
          <w:szCs w:val="28"/>
        </w:rPr>
      </w:pPr>
      <w:r w:rsidRPr="00E62814">
        <w:rPr>
          <w:color w:val="000000"/>
          <w:sz w:val="28"/>
          <w:szCs w:val="28"/>
        </w:rPr>
        <w:br w:type="page"/>
      </w:r>
    </w:p>
    <w:p w14:paraId="70EDA57F" w14:textId="20969A7D" w:rsidR="00E80AAC" w:rsidRPr="00E83A6A" w:rsidRDefault="00BF3ADB" w:rsidP="00E80AAC">
      <w:pPr>
        <w:pStyle w:val="2"/>
        <w:rPr>
          <w:ins w:id="145" w:author="Пользователь" w:date="2024-02-26T21:26:00Z"/>
          <w:lang w:val="ru-RU"/>
        </w:rPr>
      </w:pPr>
      <w:bookmarkStart w:id="146" w:name="_Toc159876996"/>
      <w:ins w:id="147" w:author="Пользователь" w:date="2024-02-26T21:30:00Z">
        <w:r>
          <w:rPr>
            <w:lang w:val="ru-RU"/>
          </w:rPr>
          <w:lastRenderedPageBreak/>
          <w:t xml:space="preserve">Разработка </w:t>
        </w:r>
      </w:ins>
      <w:ins w:id="148" w:author="Пользователь" w:date="2024-02-26T21:52:00Z">
        <w:r w:rsidR="003D02EA">
          <w:rPr>
            <w:lang w:val="ru-RU"/>
          </w:rPr>
          <w:t>внутренних</w:t>
        </w:r>
      </w:ins>
      <w:ins w:id="149" w:author="Пользователь" w:date="2024-02-26T21:48:00Z">
        <w:r w:rsidR="00B76149">
          <w:rPr>
            <w:lang w:val="ru-RU"/>
          </w:rPr>
          <w:t xml:space="preserve"> страниц</w:t>
        </w:r>
      </w:ins>
      <w:ins w:id="150" w:author="Пользователь" w:date="2024-02-26T21:30:00Z">
        <w:r>
          <w:rPr>
            <w:lang w:val="ru-RU"/>
          </w:rPr>
          <w:t xml:space="preserve"> сайта</w:t>
        </w:r>
      </w:ins>
      <w:bookmarkEnd w:id="146"/>
    </w:p>
    <w:p w14:paraId="23791E7F" w14:textId="7B36C9E3" w:rsidR="00E80AAC" w:rsidRDefault="00E80AAC">
      <w:pPr>
        <w:rPr>
          <w:ins w:id="151" w:author="Пользователь" w:date="2024-02-27T13:56:00Z"/>
          <w:color w:val="000000"/>
          <w:sz w:val="28"/>
          <w:szCs w:val="28"/>
        </w:rPr>
      </w:pPr>
    </w:p>
    <w:p w14:paraId="492403DF" w14:textId="4175E7D1" w:rsidR="00440254" w:rsidRDefault="00440254" w:rsidP="00440254">
      <w:pPr>
        <w:pStyle w:val="ae"/>
        <w:spacing w:line="360" w:lineRule="auto"/>
        <w:rPr>
          <w:ins w:id="152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  <w:ins w:id="153" w:author="Пользователь" w:date="2024-02-27T13:5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Дополнительно к макету </w:t>
        </w:r>
        <w:proofErr w:type="spellStart"/>
        <w:r>
          <w:rPr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были созданы </w:t>
        </w:r>
      </w:ins>
      <w:ins w:id="154" w:author="Пользователь" w:date="2024-02-27T14:07:00Z">
        <w:r w:rsidR="008E1472">
          <w:rPr>
            <w:rFonts w:ascii="Times New Roman" w:hAnsi="Times New Roman" w:cs="Times New Roman"/>
            <w:sz w:val="28"/>
            <w:szCs w:val="28"/>
            <w:lang w:val="ru-RU"/>
          </w:rPr>
          <w:t>четыре</w:t>
        </w:r>
      </w:ins>
      <w:ins w:id="155" w:author="Пользователь" w:date="2024-02-27T13:5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страницы сайта на основе собственного дизайна</w:t>
        </w:r>
        <w:r w:rsidR="008E1472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15DECF40" w14:textId="5AD51C82" w:rsidR="008E1472" w:rsidRDefault="008E1472" w:rsidP="008E1472">
      <w:pPr>
        <w:rPr>
          <w:ins w:id="156" w:author="Пользователь" w:date="2024-02-27T14:13:00Z"/>
          <w:rFonts w:ascii="Times New Roman" w:hAnsi="Times New Roman" w:cs="Times New Roman"/>
          <w:color w:val="000000"/>
          <w:sz w:val="28"/>
          <w:szCs w:val="28"/>
          <w:lang w:val="ru-RU"/>
        </w:rPr>
        <w:pPrChange w:id="157" w:author="Пользователь" w:date="2024-02-27T14:09:00Z">
          <w:pPr>
            <w:pStyle w:val="ae"/>
            <w:spacing w:line="360" w:lineRule="auto"/>
          </w:pPr>
        </w:pPrChange>
      </w:pPr>
      <w:ins w:id="158" w:author="Пользователь" w:date="2024-02-27T14:08:00Z">
        <w:r w:rsidRPr="00747D0C"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>Верстка, стилизация и создание интерактивных элементов всех внутренних страниц сайта выполнена с использованием подходов аналогичных примененным при создании главной страницы сайта.</w:t>
        </w:r>
      </w:ins>
    </w:p>
    <w:p w14:paraId="3CB38DA8" w14:textId="7943AB84" w:rsidR="008E1472" w:rsidRDefault="008E1472" w:rsidP="008E1472">
      <w:pPr>
        <w:rPr>
          <w:ins w:id="159" w:author="Пользователь" w:date="2024-02-27T14:09:00Z"/>
          <w:rFonts w:ascii="Times New Roman" w:hAnsi="Times New Roman" w:cs="Times New Roman"/>
          <w:color w:val="000000"/>
          <w:sz w:val="28"/>
          <w:szCs w:val="28"/>
          <w:lang w:val="ru-RU"/>
        </w:rPr>
        <w:pPrChange w:id="160" w:author="Пользователь" w:date="2024-02-27T14:09:00Z">
          <w:pPr>
            <w:pStyle w:val="ae"/>
            <w:spacing w:line="360" w:lineRule="auto"/>
          </w:pPr>
        </w:pPrChange>
      </w:pPr>
      <w:ins w:id="161" w:author="Пользователь" w:date="2024-02-27T14:13:00Z">
        <w:r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>Ниже приводится обзор внутренних страниц сайта:</w:t>
        </w:r>
      </w:ins>
    </w:p>
    <w:p w14:paraId="05B55AA8" w14:textId="3F02C2E2" w:rsidR="00440254" w:rsidRDefault="008E1472" w:rsidP="008E1472">
      <w:pPr>
        <w:rPr>
          <w:ins w:id="162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  <w:pPrChange w:id="163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164" w:author="Пользователь" w:date="2024-02-27T14:09:00Z">
        <w:r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 xml:space="preserve">1. </w:t>
        </w:r>
      </w:ins>
      <w:ins w:id="165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Страница </w:t>
        </w:r>
      </w:ins>
      <w:ins w:id="166" w:author="Пользователь" w:date="2024-02-27T14:09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Репродукции - </w:t>
        </w:r>
      </w:ins>
      <w:ins w:id="167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с возможностью </w:t>
        </w:r>
      </w:ins>
      <w:ins w:id="168" w:author="Пользователь" w:date="2024-02-27T14:05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поиска, </w:t>
        </w:r>
      </w:ins>
      <w:ins w:id="169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>фильтрации</w:t>
        </w:r>
      </w:ins>
      <w:ins w:id="170" w:author="Пользователь" w:date="2024-02-27T14:05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171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и добавлении </w:t>
        </w:r>
      </w:ins>
      <w:ins w:id="172" w:author="Пользователь" w:date="2024-02-27T14:05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товаров </w:t>
        </w:r>
      </w:ins>
      <w:ins w:id="173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>в корзину.</w:t>
        </w:r>
      </w:ins>
    </w:p>
    <w:p w14:paraId="19638DF0" w14:textId="77777777" w:rsidR="00440254" w:rsidRDefault="00440254" w:rsidP="00440254">
      <w:pPr>
        <w:pStyle w:val="ae"/>
        <w:spacing w:line="360" w:lineRule="auto"/>
        <w:rPr>
          <w:ins w:id="174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  <w:ins w:id="175" w:author="Пользователь" w:date="2024-02-27T13:56:00Z">
        <w:r>
          <w:rPr>
            <w:noProof/>
            <w:lang w:val="ru-RU"/>
          </w:rPr>
          <w:drawing>
            <wp:inline distT="0" distB="0" distL="0" distR="0" wp14:anchorId="627B35FD" wp14:editId="770465C3">
              <wp:extent cx="3116912" cy="5027721"/>
              <wp:effectExtent l="0" t="0" r="7620" b="1905"/>
              <wp:docPr id="104" name="Рисунок 10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18"/>
                      <a:srcRect l="37237" t="6336" r="40151" b="28821"/>
                      <a:stretch/>
                    </pic:blipFill>
                    <pic:spPr bwMode="auto">
                      <a:xfrm>
                        <a:off x="0" y="0"/>
                        <a:ext cx="3126982" cy="50439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1D73C0C" w14:textId="36A67A71" w:rsidR="008E1472" w:rsidRDefault="008E1472" w:rsidP="008E1472">
      <w:pPr>
        <w:pStyle w:val="ae"/>
        <w:spacing w:line="360" w:lineRule="auto"/>
        <w:rPr>
          <w:ins w:id="176" w:author="Пользователь" w:date="2024-02-27T14:12:00Z"/>
          <w:rFonts w:ascii="Times New Roman" w:hAnsi="Times New Roman" w:cs="Times New Roman"/>
          <w:color w:val="000000"/>
          <w:sz w:val="20"/>
          <w:szCs w:val="20"/>
          <w:lang w:val="ru-RU"/>
        </w:rPr>
        <w:pPrChange w:id="177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178" w:author="Пользователь" w:date="2024-02-27T14:12:00Z">
        <w:r w:rsidRPr="007D316E">
          <w:rPr>
            <w:rFonts w:ascii="Times New Roman" w:hAnsi="Times New Roman" w:cs="Times New Roman"/>
            <w:color w:val="000000"/>
            <w:sz w:val="20"/>
            <w:szCs w:val="20"/>
          </w:rPr>
          <w:t xml:space="preserve">Скриншот </w:t>
        </w:r>
        <w:r>
          <w:rPr>
            <w:rFonts w:ascii="Times New Roman" w:hAnsi="Times New Roman" w:cs="Times New Roman"/>
            <w:color w:val="000000"/>
            <w:sz w:val="20"/>
            <w:szCs w:val="20"/>
            <w:lang w:val="ru-RU"/>
          </w:rPr>
          <w:t>общего вида страницы Репродукции.</w:t>
        </w:r>
      </w:ins>
    </w:p>
    <w:p w14:paraId="0D73F2D1" w14:textId="4B22A950" w:rsidR="008E1472" w:rsidRDefault="008E1472" w:rsidP="008E1472">
      <w:pPr>
        <w:pStyle w:val="ae"/>
        <w:spacing w:line="360" w:lineRule="auto"/>
        <w:rPr>
          <w:ins w:id="179" w:author="Пользователь" w:date="2024-02-27T14:37:00Z"/>
          <w:rFonts w:ascii="Times New Roman" w:hAnsi="Times New Roman" w:cs="Times New Roman"/>
          <w:sz w:val="28"/>
          <w:szCs w:val="28"/>
          <w:lang w:val="ru-RU"/>
        </w:rPr>
        <w:pPrChange w:id="180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</w:p>
    <w:p w14:paraId="6454D251" w14:textId="77777777" w:rsidR="006E421A" w:rsidRDefault="006E421A" w:rsidP="006E421A">
      <w:pPr>
        <w:pStyle w:val="ae"/>
        <w:spacing w:line="360" w:lineRule="auto"/>
        <w:rPr>
          <w:ins w:id="181" w:author="Пользователь" w:date="2024-02-27T15:12:00Z"/>
          <w:rFonts w:ascii="Times New Roman" w:hAnsi="Times New Roman" w:cs="Times New Roman"/>
          <w:sz w:val="28"/>
          <w:szCs w:val="28"/>
          <w:lang w:val="ru-RU"/>
        </w:rPr>
      </w:pPr>
      <w:ins w:id="182" w:author="Пользователь" w:date="2024-02-27T15:12:00Z">
        <w:r>
          <w:rPr>
            <w:rFonts w:ascii="Times New Roman" w:hAnsi="Times New Roman" w:cs="Times New Roman"/>
            <w:sz w:val="28"/>
            <w:szCs w:val="28"/>
            <w:lang w:val="ru-RU"/>
          </w:rPr>
          <w:lastRenderedPageBreak/>
          <w:t xml:space="preserve">Переход с главной страницы сайта на данную страницу сайта осуществляется через кнопку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&lt;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button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&gt; вложенную внутрь элемента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begin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instrText xml:space="preserve"> HYPERLINK "https://webref.ru/html/form" </w:instrTex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separate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&lt;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form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&gt;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end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c атрибутом 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action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содержащим адрес страницы.</w:t>
        </w:r>
      </w:ins>
    </w:p>
    <w:p w14:paraId="25156CBB" w14:textId="4EBEA13A" w:rsidR="006E421A" w:rsidRPr="00747D0C" w:rsidRDefault="006E421A" w:rsidP="006E421A">
      <w:pPr>
        <w:pStyle w:val="ae"/>
        <w:spacing w:line="360" w:lineRule="auto"/>
        <w:rPr>
          <w:ins w:id="183" w:author="Пользователь" w:date="2024-02-27T15:12:00Z"/>
          <w:rFonts w:ascii="Times New Roman" w:hAnsi="Times New Roman" w:cs="Times New Roman"/>
          <w:sz w:val="28"/>
          <w:szCs w:val="28"/>
          <w:lang w:val="ru-RU"/>
        </w:rPr>
      </w:pPr>
      <w:ins w:id="184" w:author="Пользователь" w:date="2024-02-27T15:12:00Z">
        <w:r>
          <w:rPr>
            <w:rFonts w:ascii="Times New Roman" w:hAnsi="Times New Roman" w:cs="Times New Roman"/>
            <w:sz w:val="28"/>
            <w:szCs w:val="28"/>
            <w:lang w:val="ru-RU"/>
          </w:rPr>
          <w:t>Переход со страницы Репродукции на главную страницу сайта может</w:t>
        </w:r>
      </w:ins>
      <w:ins w:id="185" w:author="Пользователь" w:date="2024-02-27T21:25:00Z">
        <w:r w:rsidR="00396D5B">
          <w:rPr>
            <w:rFonts w:ascii="Times New Roman" w:hAnsi="Times New Roman" w:cs="Times New Roman"/>
            <w:sz w:val="28"/>
            <w:szCs w:val="28"/>
            <w:lang w:val="ru-RU"/>
          </w:rPr>
          <w:t xml:space="preserve"> быть</w:t>
        </w:r>
      </w:ins>
      <w:ins w:id="186" w:author="Пользователь" w:date="2024-02-27T15:1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выполнен через навигационное меню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шапки и подвала сайта.</w:t>
        </w:r>
      </w:ins>
    </w:p>
    <w:p w14:paraId="4934FA70" w14:textId="56083FAC" w:rsidR="00AF22B7" w:rsidRPr="00661C6E" w:rsidRDefault="00AF22B7" w:rsidP="008E1472">
      <w:pPr>
        <w:pStyle w:val="ae"/>
        <w:spacing w:line="360" w:lineRule="auto"/>
        <w:rPr>
          <w:ins w:id="187" w:author="Пользователь" w:date="2024-02-27T14:25:00Z"/>
          <w:rFonts w:ascii="Times New Roman" w:hAnsi="Times New Roman" w:cs="Times New Roman"/>
          <w:sz w:val="28"/>
          <w:szCs w:val="28"/>
          <w:lang w:val="ru-RU"/>
        </w:rPr>
        <w:pPrChange w:id="188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189" w:author="Пользователь" w:date="2024-02-27T14:23:00Z">
        <w:r w:rsidRPr="00EB656E">
          <w:rPr>
            <w:rFonts w:ascii="Times New Roman" w:hAnsi="Times New Roman" w:cs="Times New Roman"/>
            <w:sz w:val="28"/>
            <w:szCs w:val="28"/>
            <w:lang w:val="ru-RU"/>
            <w:rPrChange w:id="190" w:author="Пользователь" w:date="2024-02-27T14:29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HTML</w:t>
        </w:r>
        <w:r w:rsidRPr="00AF22B7">
          <w:rPr>
            <w:rFonts w:ascii="Times New Roman" w:hAnsi="Times New Roman" w:cs="Times New Roman"/>
            <w:sz w:val="28"/>
            <w:szCs w:val="28"/>
            <w:lang w:val="ru-RU"/>
            <w:rPrChange w:id="191" w:author="Пользователь" w:date="2024-02-27T14:23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-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код страницы находится в файле </w:t>
        </w:r>
      </w:ins>
      <w:ins w:id="192" w:author="Пользователь" w:date="2024-02-27T14:43:00Z">
        <w:r w:rsidR="00D558C7">
          <w:rPr>
            <w:rFonts w:ascii="Times New Roman" w:hAnsi="Times New Roman" w:cs="Times New Roman"/>
            <w:sz w:val="28"/>
            <w:szCs w:val="28"/>
            <w:lang w:val="en-US"/>
          </w:rPr>
          <w:t>products</w:t>
        </w:r>
      </w:ins>
      <w:ins w:id="193" w:author="Пользователь" w:date="2024-02-27T14:24:00Z">
        <w:r w:rsidRPr="00AF22B7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AF22B7">
          <w:rPr>
            <w:rFonts w:ascii="Times New Roman" w:hAnsi="Times New Roman" w:cs="Times New Roman"/>
            <w:sz w:val="28"/>
            <w:szCs w:val="28"/>
            <w:lang w:val="ru-RU"/>
          </w:rPr>
          <w:t>html</w:t>
        </w:r>
        <w:proofErr w:type="spellEnd"/>
        <w:r>
          <w:rPr>
            <w:rFonts w:ascii="Times New Roman" w:hAnsi="Times New Roman" w:cs="Times New Roman"/>
            <w:sz w:val="28"/>
            <w:szCs w:val="28"/>
            <w:lang w:val="ru-RU"/>
          </w:rPr>
          <w:t>. Стили</w:t>
        </w:r>
      </w:ins>
      <w:ins w:id="194" w:author="Пользователь" w:date="2024-02-27T14:2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зация выполнена с </w:t>
        </w:r>
      </w:ins>
      <w:ins w:id="195" w:author="Пользователь" w:date="2024-02-27T14:28:00Z">
        <w:r w:rsidR="00EB656E">
          <w:rPr>
            <w:rFonts w:ascii="Times New Roman" w:hAnsi="Times New Roman" w:cs="Times New Roman"/>
            <w:sz w:val="28"/>
            <w:szCs w:val="28"/>
            <w:lang w:val="ru-RU"/>
          </w:rPr>
          <w:t xml:space="preserve">использованием возможностей </w:t>
        </w:r>
        <w:r w:rsidR="00EB656E" w:rsidRPr="00EB656E">
          <w:rPr>
            <w:rFonts w:ascii="Times New Roman" w:hAnsi="Times New Roman" w:cs="Times New Roman"/>
            <w:sz w:val="28"/>
            <w:szCs w:val="28"/>
            <w:lang w:val="ru-RU"/>
            <w:rPrChange w:id="196" w:author="Пользователь" w:date="2024-02-27T14:29:00Z">
              <w:rPr>
                <w:color w:val="1B1B1B"/>
                <w:sz w:val="28"/>
                <w:szCs w:val="28"/>
              </w:rPr>
            </w:rPrChange>
          </w:rPr>
          <w:t xml:space="preserve">CSS препроцессора </w:t>
        </w:r>
        <w:r w:rsidR="00EB656E" w:rsidRPr="00EB656E">
          <w:rPr>
            <w:rFonts w:ascii="Times New Roman" w:hAnsi="Times New Roman" w:cs="Times New Roman"/>
            <w:sz w:val="28"/>
            <w:szCs w:val="28"/>
            <w:lang w:val="ru-RU"/>
            <w:rPrChange w:id="197" w:author="Пользователь" w:date="2024-02-27T14:29:00Z">
              <w:rPr>
                <w:color w:val="1B1B1B"/>
                <w:sz w:val="28"/>
                <w:szCs w:val="28"/>
                <w:lang w:val="en-US"/>
              </w:rPr>
            </w:rPrChange>
          </w:rPr>
          <w:t>SASS</w:t>
        </w:r>
        <w:r w:rsidR="00EB656E" w:rsidRPr="00EB656E">
          <w:rPr>
            <w:rFonts w:ascii="Times New Roman" w:hAnsi="Times New Roman" w:cs="Times New Roman"/>
            <w:sz w:val="28"/>
            <w:szCs w:val="28"/>
            <w:lang w:val="ru-RU"/>
            <w:rPrChange w:id="198" w:author="Пользователь" w:date="2024-02-27T14:29:00Z">
              <w:rPr>
                <w:color w:val="1B1B1B"/>
                <w:sz w:val="28"/>
                <w:szCs w:val="28"/>
                <w:lang w:val="ru-RU"/>
              </w:rPr>
            </w:rPrChange>
          </w:rPr>
          <w:t xml:space="preserve">. Файлы со стилями </w:t>
        </w:r>
      </w:ins>
      <w:ins w:id="199" w:author="Пользователь" w:date="2024-02-27T14:29:00Z">
        <w:r w:rsidR="00AC7B4B">
          <w:rPr>
            <w:rFonts w:ascii="Times New Roman" w:hAnsi="Times New Roman" w:cs="Times New Roman"/>
            <w:sz w:val="28"/>
            <w:szCs w:val="28"/>
            <w:lang w:val="ru-RU"/>
          </w:rPr>
          <w:t>хранятся в папке</w:t>
        </w:r>
      </w:ins>
      <w:ins w:id="200" w:author="Пользователь" w:date="2024-02-27T14:49:00Z">
        <w:r w:rsidR="00AC7B4B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201" w:author="Пользователь" w:date="2024-02-27T14:29:00Z">
        <w:r w:rsidR="00661C6E">
          <w:rPr>
            <w:rFonts w:ascii="Times New Roman" w:hAnsi="Times New Roman" w:cs="Times New Roman"/>
            <w:sz w:val="28"/>
            <w:szCs w:val="28"/>
            <w:lang w:val="en-US"/>
          </w:rPr>
          <w:t>styles</w:t>
        </w:r>
        <w:r w:rsidR="00661C6E" w:rsidRPr="00661C6E">
          <w:rPr>
            <w:rFonts w:ascii="Times New Roman" w:hAnsi="Times New Roman" w:cs="Times New Roman"/>
            <w:sz w:val="28"/>
            <w:szCs w:val="28"/>
            <w:lang w:val="ru-RU"/>
            <w:rPrChange w:id="202" w:author="Пользователь" w:date="2024-02-27T14:37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:</w:t>
        </w:r>
      </w:ins>
    </w:p>
    <w:p w14:paraId="29B1C4E7" w14:textId="064FB108" w:rsidR="00AF22B7" w:rsidRDefault="00AF22B7" w:rsidP="008E1472">
      <w:pPr>
        <w:pStyle w:val="ae"/>
        <w:spacing w:line="360" w:lineRule="auto"/>
        <w:rPr>
          <w:ins w:id="203" w:author="Пользователь" w:date="2024-02-27T14:37:00Z"/>
          <w:rFonts w:ascii="Times New Roman" w:hAnsi="Times New Roman" w:cs="Times New Roman"/>
          <w:sz w:val="28"/>
          <w:szCs w:val="28"/>
          <w:lang w:val="ru-RU"/>
        </w:rPr>
        <w:pPrChange w:id="204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</w:p>
    <w:p w14:paraId="3A473029" w14:textId="54308161" w:rsidR="00661C6E" w:rsidRPr="00AF22B7" w:rsidRDefault="00661C6E" w:rsidP="008E1472">
      <w:pPr>
        <w:pStyle w:val="ae"/>
        <w:spacing w:line="360" w:lineRule="auto"/>
        <w:rPr>
          <w:ins w:id="205" w:author="Пользователь" w:date="2024-02-27T14:25:00Z"/>
          <w:rFonts w:ascii="Times New Roman" w:hAnsi="Times New Roman" w:cs="Times New Roman"/>
          <w:sz w:val="28"/>
          <w:szCs w:val="28"/>
          <w:lang w:val="ru-RU"/>
        </w:rPr>
        <w:pPrChange w:id="206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07" w:author="Пользователь" w:date="2024-02-27T14:37:00Z">
        <w:r>
          <w:rPr>
            <w:noProof/>
            <w:lang w:val="ru-RU"/>
          </w:rPr>
          <w:drawing>
            <wp:inline distT="0" distB="0" distL="0" distR="0" wp14:anchorId="63E04EE9" wp14:editId="2F403755">
              <wp:extent cx="2814762" cy="898007"/>
              <wp:effectExtent l="0" t="0" r="5080" b="0"/>
              <wp:docPr id="109" name="Рисунок 1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20451" cy="8998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6954DE9" w14:textId="1EB3456F" w:rsidR="00AF22B7" w:rsidRDefault="00AF22B7" w:rsidP="008E1472">
      <w:pPr>
        <w:pStyle w:val="ae"/>
        <w:spacing w:line="360" w:lineRule="auto"/>
        <w:rPr>
          <w:ins w:id="208" w:author="Пользователь" w:date="2024-02-27T14:45:00Z"/>
          <w:rFonts w:ascii="Times New Roman" w:hAnsi="Times New Roman" w:cs="Times New Roman"/>
          <w:sz w:val="28"/>
          <w:szCs w:val="28"/>
          <w:lang w:val="ru-RU"/>
        </w:rPr>
        <w:pPrChange w:id="209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</w:p>
    <w:p w14:paraId="500A0DDB" w14:textId="7AEB4152" w:rsidR="002102CF" w:rsidRPr="002102CF" w:rsidRDefault="00D558C7" w:rsidP="008E1472">
      <w:pPr>
        <w:pStyle w:val="ae"/>
        <w:spacing w:line="360" w:lineRule="auto"/>
        <w:rPr>
          <w:ins w:id="210" w:author="Пользователь" w:date="2024-02-27T14:49:00Z"/>
          <w:rFonts w:ascii="Times New Roman" w:hAnsi="Times New Roman" w:cs="Times New Roman"/>
          <w:sz w:val="28"/>
          <w:szCs w:val="28"/>
          <w:lang w:val="ru-RU"/>
        </w:rPr>
        <w:pPrChange w:id="211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12" w:author="Пользователь" w:date="2024-02-27T14:45:00Z">
        <w:r>
          <w:rPr>
            <w:rFonts w:ascii="Times New Roman" w:hAnsi="Times New Roman" w:cs="Times New Roman"/>
            <w:sz w:val="28"/>
            <w:szCs w:val="28"/>
            <w:lang w:val="ru-RU"/>
          </w:rPr>
          <w:t>Интерактивный функционал реализован с помощью</w:t>
        </w:r>
      </w:ins>
      <w:ins w:id="213" w:author="Пользователь" w:date="2024-02-27T14:4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CSS</w:t>
        </w:r>
        <w:r w:rsidRPr="00D558C7">
          <w:rPr>
            <w:rFonts w:ascii="Times New Roman" w:hAnsi="Times New Roman" w:cs="Times New Roman"/>
            <w:sz w:val="28"/>
            <w:szCs w:val="28"/>
            <w:lang w:val="ru-RU"/>
            <w:rPrChange w:id="214" w:author="Пользователь" w:date="2024-02-27T14:46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3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и</w:t>
        </w:r>
      </w:ins>
      <w:ins w:id="215" w:author="Пользователь" w:date="2024-02-27T14:4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D558C7">
          <w:rPr>
            <w:rFonts w:ascii="Times New Roman" w:hAnsi="Times New Roman" w:cs="Times New Roman"/>
            <w:sz w:val="28"/>
            <w:szCs w:val="28"/>
            <w:lang w:val="ru-RU"/>
            <w:rPrChange w:id="216" w:author="Пользователь" w:date="2024-02-27T14:45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.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217" w:author="Пользователь" w:date="2024-02-27T14:47:00Z">
        <w:r>
          <w:rPr>
            <w:rFonts w:ascii="Times New Roman" w:hAnsi="Times New Roman" w:cs="Times New Roman"/>
            <w:sz w:val="28"/>
            <w:szCs w:val="28"/>
            <w:lang w:val="ru-RU"/>
          </w:rPr>
          <w:t>Файл</w:t>
        </w:r>
      </w:ins>
      <w:ins w:id="218" w:author="Пользователь" w:date="2024-02-27T20:05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ы</w:t>
        </w:r>
      </w:ins>
      <w:ins w:id="219" w:author="Пользователь" w:date="2024-02-27T14:4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с кодом </w:t>
        </w:r>
      </w:ins>
      <w:ins w:id="220" w:author="Пользователь" w:date="2024-02-27T14:46:00Z"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</w:ins>
      <w:ins w:id="221" w:author="Пользователь" w:date="2024-02-27T14:48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222" w:author="Пользователь" w:date="2024-02-27T14:4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хранится в папке </w:t>
        </w:r>
      </w:ins>
      <w:ins w:id="223" w:author="Пользователь" w:date="2024-02-27T14:48:00Z">
        <w:r w:rsidR="00AC7B4B">
          <w:rPr>
            <w:rFonts w:ascii="Times New Roman" w:hAnsi="Times New Roman" w:cs="Times New Roman"/>
            <w:sz w:val="28"/>
            <w:szCs w:val="28"/>
            <w:lang w:val="en-US"/>
          </w:rPr>
          <w:t>scripts</w:t>
        </w:r>
      </w:ins>
      <w:ins w:id="224" w:author="Пользователь" w:date="2024-02-27T15:19:00Z"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  <w:rPrChange w:id="225" w:author="Пользователь" w:date="2024-02-27T15:19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:</w:t>
        </w:r>
      </w:ins>
      <w:ins w:id="226" w:author="Пользователь" w:date="2024-02-27T15:20:00Z"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  <w:rPrChange w:id="227" w:author="Пользователь" w:date="2024-02-27T15:20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 </w:t>
        </w:r>
      </w:ins>
      <w:ins w:id="228" w:author="Пользователь" w:date="2024-02-27T15:19:00Z">
        <w:r w:rsidR="002102CF">
          <w:rPr>
            <w:rFonts w:ascii="Times New Roman" w:hAnsi="Times New Roman" w:cs="Times New Roman"/>
            <w:sz w:val="28"/>
            <w:szCs w:val="28"/>
            <w:lang w:val="en-US"/>
          </w:rPr>
          <w:t>products</w:t>
        </w:r>
        <w:r w:rsidR="002102CF"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2102CF">
          <w:rPr>
            <w:rFonts w:ascii="Times New Roman" w:hAnsi="Times New Roman" w:cs="Times New Roman"/>
            <w:sz w:val="28"/>
            <w:szCs w:val="28"/>
            <w:lang w:val="en-US"/>
          </w:rPr>
          <w:t>js</w:t>
        </w:r>
      </w:ins>
      <w:proofErr w:type="spellEnd"/>
      <w:ins w:id="229" w:author="Пользователь" w:date="2024-02-27T15:20:00Z"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</w:rPr>
          <w:t xml:space="preserve">, </w:t>
        </w:r>
      </w:ins>
      <w:ins w:id="230" w:author="Пользователь" w:date="2024-02-27T15:19:00Z"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</w:rPr>
          <w:t>basketCounter.js</w:t>
        </w:r>
      </w:ins>
      <w:ins w:id="231" w:author="Пользователь" w:date="2024-02-27T15:20:00Z"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  <w:rPrChange w:id="232" w:author="Пользователь" w:date="2024-02-27T15:20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, </w:t>
        </w:r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</w:rPr>
          <w:t>burger.js</w:t>
        </w:r>
        <w:r w:rsidR="002102CF" w:rsidRPr="002102CF">
          <w:rPr>
            <w:rFonts w:ascii="Times New Roman" w:hAnsi="Times New Roman" w:cs="Times New Roman"/>
            <w:sz w:val="28"/>
            <w:szCs w:val="28"/>
            <w:lang w:val="ru-RU"/>
            <w:rPrChange w:id="233" w:author="Пользователь" w:date="2024-02-27T15:20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.</w:t>
        </w:r>
      </w:ins>
    </w:p>
    <w:p w14:paraId="4C118EAE" w14:textId="69B84F82" w:rsidR="002102CF" w:rsidRPr="002102CF" w:rsidRDefault="002102CF" w:rsidP="008E1472">
      <w:pPr>
        <w:pStyle w:val="ae"/>
        <w:spacing w:line="360" w:lineRule="auto"/>
        <w:rPr>
          <w:ins w:id="234" w:author="Пользователь" w:date="2024-02-27T15:20:00Z"/>
          <w:rFonts w:ascii="Times New Roman" w:hAnsi="Times New Roman" w:cs="Times New Roman"/>
          <w:sz w:val="28"/>
          <w:szCs w:val="28"/>
          <w:lang w:val="ru-RU"/>
          <w:rPrChange w:id="235" w:author="Пользователь" w:date="2024-02-27T15:20:00Z">
            <w:rPr>
              <w:ins w:id="236" w:author="Пользователь" w:date="2024-02-27T15:20:00Z"/>
              <w:rFonts w:ascii="Times New Roman" w:hAnsi="Times New Roman" w:cs="Times New Roman"/>
              <w:sz w:val="28"/>
              <w:szCs w:val="28"/>
              <w:lang w:val="en-US"/>
            </w:rPr>
          </w:rPrChange>
        </w:rPr>
        <w:pPrChange w:id="237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38" w:author="Пользователь" w:date="2024-02-27T15:2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Интерактивный функционал </w:t>
        </w:r>
      </w:ins>
      <w:ins w:id="239" w:author="Пользователь" w:date="2024-02-27T15:2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на </w:t>
        </w:r>
      </w:ins>
      <w:ins w:id="240" w:author="Пользователь" w:date="2024-02-27T15:16:00Z"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</w:ins>
      <w:ins w:id="241" w:author="Пользователь" w:date="2024-02-27T15:20:00Z">
        <w:r w:rsidRPr="002102CF">
          <w:rPr>
            <w:rFonts w:ascii="Times New Roman" w:hAnsi="Times New Roman" w:cs="Times New Roman"/>
            <w:sz w:val="28"/>
            <w:szCs w:val="28"/>
            <w:lang w:val="ru-RU"/>
            <w:rPrChange w:id="242" w:author="Пользователь" w:date="2024-02-27T15:20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:</w:t>
        </w:r>
      </w:ins>
    </w:p>
    <w:p w14:paraId="598D017B" w14:textId="7A0304BC" w:rsidR="006E421A" w:rsidRDefault="002102CF" w:rsidP="002102CF">
      <w:pPr>
        <w:pStyle w:val="ae"/>
        <w:numPr>
          <w:ilvl w:val="0"/>
          <w:numId w:val="40"/>
        </w:numPr>
        <w:spacing w:line="360" w:lineRule="auto"/>
        <w:rPr>
          <w:ins w:id="243" w:author="Пользователь" w:date="2024-02-27T15:14:00Z"/>
          <w:rFonts w:ascii="Times New Roman" w:hAnsi="Times New Roman" w:cs="Times New Roman"/>
          <w:sz w:val="28"/>
          <w:szCs w:val="28"/>
          <w:lang w:val="ru-RU"/>
        </w:rPr>
        <w:pPrChange w:id="244" w:author="Пользователь" w:date="2024-02-27T15:21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45" w:author="Пользователь" w:date="2024-02-27T15:14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Сортировка </w:t>
        </w:r>
      </w:ins>
      <w:ins w:id="246" w:author="Пользователь" w:date="2024-02-27T20:00:00Z">
        <w:r w:rsidR="00EC593A">
          <w:rPr>
            <w:rFonts w:ascii="Times New Roman" w:hAnsi="Times New Roman" w:cs="Times New Roman"/>
            <w:sz w:val="28"/>
            <w:szCs w:val="28"/>
            <w:lang w:val="ru-RU"/>
          </w:rPr>
          <w:t xml:space="preserve">товаров </w:t>
        </w:r>
      </w:ins>
      <w:ins w:id="247" w:author="Пользователь" w:date="2024-02-27T15:14:00Z">
        <w:r>
          <w:rPr>
            <w:rFonts w:ascii="Times New Roman" w:hAnsi="Times New Roman" w:cs="Times New Roman"/>
            <w:sz w:val="28"/>
            <w:szCs w:val="28"/>
            <w:lang w:val="ru-RU"/>
          </w:rPr>
          <w:t>по нескольким критериям</w:t>
        </w:r>
      </w:ins>
    </w:p>
    <w:p w14:paraId="23819D64" w14:textId="52790371" w:rsidR="002102CF" w:rsidRDefault="002102CF" w:rsidP="008E1472">
      <w:pPr>
        <w:pStyle w:val="ae"/>
        <w:spacing w:line="360" w:lineRule="auto"/>
        <w:rPr>
          <w:ins w:id="248" w:author="Пользователь" w:date="2024-02-27T15:33:00Z"/>
          <w:rFonts w:ascii="Times New Roman" w:hAnsi="Times New Roman" w:cs="Times New Roman"/>
          <w:sz w:val="28"/>
          <w:szCs w:val="28"/>
          <w:lang w:val="ru-RU"/>
        </w:rPr>
        <w:pPrChange w:id="249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50" w:author="Пользователь" w:date="2024-02-27T15:16:00Z">
        <w:r>
          <w:rPr>
            <w:noProof/>
            <w:lang w:val="ru-RU"/>
          </w:rPr>
          <w:drawing>
            <wp:inline distT="0" distB="0" distL="0" distR="0" wp14:anchorId="3B2F56C0" wp14:editId="128F4339">
              <wp:extent cx="1955653" cy="932485"/>
              <wp:effectExtent l="0" t="0" r="6985" b="1270"/>
              <wp:docPr id="114" name="Рисунок 1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20"/>
                      <a:srcRect l="17274" t="28172" r="65841" b="57514"/>
                      <a:stretch/>
                    </pic:blipFill>
                    <pic:spPr bwMode="auto">
                      <a:xfrm>
                        <a:off x="0" y="0"/>
                        <a:ext cx="1959429" cy="93428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785DF85" w14:textId="78F36CA0" w:rsidR="00DD1188" w:rsidRDefault="00DD1188" w:rsidP="008E1472">
      <w:pPr>
        <w:pStyle w:val="ae"/>
        <w:spacing w:line="360" w:lineRule="auto"/>
        <w:rPr>
          <w:ins w:id="251" w:author="Пользователь" w:date="2024-02-27T15:14:00Z"/>
          <w:rFonts w:ascii="Times New Roman" w:hAnsi="Times New Roman" w:cs="Times New Roman"/>
          <w:sz w:val="28"/>
          <w:szCs w:val="28"/>
          <w:lang w:val="ru-RU"/>
        </w:rPr>
        <w:pPrChange w:id="252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53" w:author="Пользователь" w:date="2024-02-27T15:33:00Z">
        <w:r>
          <w:rPr>
            <w:rFonts w:ascii="Times New Roman" w:hAnsi="Times New Roman" w:cs="Times New Roman"/>
            <w:sz w:val="28"/>
            <w:szCs w:val="28"/>
            <w:lang w:val="ru-RU"/>
          </w:rPr>
          <w:t>По умолчанию на странице показыва</w:t>
        </w:r>
      </w:ins>
      <w:ins w:id="254" w:author="Пользователь" w:date="2024-02-27T15:36:00Z">
        <w:r w:rsidR="00314FEC">
          <w:rPr>
            <w:rFonts w:ascii="Times New Roman" w:hAnsi="Times New Roman" w:cs="Times New Roman"/>
            <w:sz w:val="28"/>
            <w:szCs w:val="28"/>
            <w:lang w:val="ru-RU"/>
          </w:rPr>
          <w:t xml:space="preserve">ются </w:t>
        </w:r>
      </w:ins>
      <w:ins w:id="255" w:author="Пользователь" w:date="2024-02-27T20:04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товары,</w:t>
        </w:r>
      </w:ins>
      <w:ins w:id="256" w:author="Пользователь" w:date="2024-02-27T15:33:00Z">
        <w:r w:rsidR="00314FEC">
          <w:rPr>
            <w:rFonts w:ascii="Times New Roman" w:hAnsi="Times New Roman" w:cs="Times New Roman"/>
            <w:sz w:val="28"/>
            <w:szCs w:val="28"/>
            <w:lang w:val="ru-RU"/>
          </w:rPr>
          <w:t xml:space="preserve"> отсортированные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по популярности.</w:t>
        </w:r>
      </w:ins>
    </w:p>
    <w:p w14:paraId="3CB23441" w14:textId="00D5C9BE" w:rsidR="002102CF" w:rsidRDefault="002102CF" w:rsidP="00DD1188">
      <w:pPr>
        <w:pStyle w:val="ae"/>
        <w:numPr>
          <w:ilvl w:val="0"/>
          <w:numId w:val="40"/>
        </w:numPr>
        <w:spacing w:line="360" w:lineRule="auto"/>
        <w:rPr>
          <w:ins w:id="257" w:author="Пользователь" w:date="2024-02-27T15:14:00Z"/>
          <w:rFonts w:ascii="Times New Roman" w:hAnsi="Times New Roman" w:cs="Times New Roman"/>
          <w:sz w:val="28"/>
          <w:szCs w:val="28"/>
          <w:lang w:val="ru-RU"/>
        </w:rPr>
        <w:pPrChange w:id="258" w:author="Пользователь" w:date="2024-02-27T15:33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59" w:author="Пользователь" w:date="2024-02-27T15:2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Фильтрация товаров </w:t>
        </w:r>
      </w:ins>
      <w:ins w:id="260" w:author="Пользователь" w:date="2024-02-27T15:24:00Z">
        <w:r w:rsidR="00DD1188">
          <w:rPr>
            <w:rFonts w:ascii="Times New Roman" w:hAnsi="Times New Roman" w:cs="Times New Roman"/>
            <w:sz w:val="28"/>
            <w:szCs w:val="28"/>
            <w:lang w:val="ru-RU"/>
          </w:rPr>
          <w:t>по названию страны</w:t>
        </w:r>
      </w:ins>
    </w:p>
    <w:p w14:paraId="692B9F5A" w14:textId="4322CD97" w:rsidR="002102CF" w:rsidRDefault="002102CF" w:rsidP="008E1472">
      <w:pPr>
        <w:pStyle w:val="ae"/>
        <w:spacing w:line="360" w:lineRule="auto"/>
        <w:rPr>
          <w:ins w:id="261" w:author="Пользователь" w:date="2024-02-27T15:28:00Z"/>
          <w:rFonts w:ascii="Times New Roman" w:hAnsi="Times New Roman" w:cs="Times New Roman"/>
          <w:sz w:val="28"/>
          <w:szCs w:val="28"/>
          <w:lang w:val="ru-RU"/>
        </w:rPr>
        <w:pPrChange w:id="262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63" w:author="Пользователь" w:date="2024-02-27T15:23:00Z">
        <w:r>
          <w:rPr>
            <w:noProof/>
            <w:lang w:val="ru-RU"/>
          </w:rPr>
          <w:drawing>
            <wp:inline distT="0" distB="0" distL="0" distR="0" wp14:anchorId="4EEBDE9B" wp14:editId="1AA636C0">
              <wp:extent cx="3302758" cy="473874"/>
              <wp:effectExtent l="0" t="0" r="0" b="2540"/>
              <wp:docPr id="115" name="Рисунок 1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38420" cy="4789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35F652" w14:textId="6A2043C4" w:rsidR="00DD1188" w:rsidRDefault="00DD1188" w:rsidP="008E1472">
      <w:pPr>
        <w:pStyle w:val="ae"/>
        <w:spacing w:line="360" w:lineRule="auto"/>
        <w:rPr>
          <w:ins w:id="264" w:author="Пользователь" w:date="2024-02-27T15:35:00Z"/>
          <w:rFonts w:ascii="Times New Roman" w:hAnsi="Times New Roman" w:cs="Times New Roman"/>
          <w:sz w:val="28"/>
          <w:szCs w:val="28"/>
          <w:lang w:val="ru-RU"/>
        </w:rPr>
        <w:pPrChange w:id="265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66" w:author="Пользователь" w:date="2024-02-27T15:29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Изначально на странице показаны товары всех стран. При </w:t>
        </w:r>
      </w:ins>
      <w:ins w:id="267" w:author="Пользователь" w:date="2024-02-27T15:3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выборе </w:t>
        </w:r>
      </w:ins>
      <w:ins w:id="268" w:author="Пользователь" w:date="2024-02-27T15:31:00Z">
        <w:r>
          <w:rPr>
            <w:rFonts w:ascii="Times New Roman" w:hAnsi="Times New Roman" w:cs="Times New Roman"/>
            <w:sz w:val="28"/>
            <w:szCs w:val="28"/>
            <w:lang w:val="ru-RU"/>
          </w:rPr>
          <w:t>страны</w:t>
        </w:r>
      </w:ins>
      <w:ins w:id="269" w:author="Пользователь" w:date="2024-02-27T15:3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или нескольких стран</w:t>
        </w:r>
      </w:ins>
      <w:ins w:id="270" w:author="Пользователь" w:date="2024-02-27T15:3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в</w:t>
        </w:r>
      </w:ins>
      <w:ins w:id="271" w:author="Пользователь" w:date="2024-02-27T15:29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ыводятся </w:t>
        </w:r>
      </w:ins>
      <w:ins w:id="272" w:author="Пользователь" w:date="2024-02-27T15:31:00Z">
        <w:r>
          <w:rPr>
            <w:rFonts w:ascii="Times New Roman" w:hAnsi="Times New Roman" w:cs="Times New Roman"/>
            <w:sz w:val="28"/>
            <w:szCs w:val="28"/>
            <w:lang w:val="ru-RU"/>
          </w:rPr>
          <w:t>товары,</w:t>
        </w:r>
      </w:ins>
      <w:ins w:id="273" w:author="Пользователь" w:date="2024-02-27T15:29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274" w:author="Пользователь" w:date="2024-02-27T15:31:00Z">
        <w:r>
          <w:rPr>
            <w:rFonts w:ascii="Times New Roman" w:hAnsi="Times New Roman" w:cs="Times New Roman"/>
            <w:sz w:val="28"/>
            <w:szCs w:val="28"/>
            <w:lang w:val="ru-RU"/>
          </w:rPr>
          <w:t>принадлежащие этой стране</w:t>
        </w:r>
      </w:ins>
      <w:ins w:id="275" w:author="Пользователь" w:date="2024-02-27T15:33:00Z">
        <w:r>
          <w:rPr>
            <w:rFonts w:ascii="Times New Roman" w:hAnsi="Times New Roman" w:cs="Times New Roman"/>
            <w:sz w:val="28"/>
            <w:szCs w:val="28"/>
            <w:lang w:val="ru-RU"/>
          </w:rPr>
          <w:t>/странам</w:t>
        </w:r>
      </w:ins>
      <w:ins w:id="276" w:author="Пользователь" w:date="2024-02-27T15:3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. Если </w:t>
        </w:r>
      </w:ins>
      <w:ins w:id="277" w:author="Пользователь" w:date="2024-02-27T15:3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все фильтры </w:t>
        </w:r>
      </w:ins>
      <w:ins w:id="278" w:author="Пользователь" w:date="2024-02-27T15:33:00Z">
        <w:r>
          <w:rPr>
            <w:rFonts w:ascii="Times New Roman" w:hAnsi="Times New Roman" w:cs="Times New Roman"/>
            <w:sz w:val="28"/>
            <w:szCs w:val="28"/>
            <w:lang w:val="ru-RU"/>
          </w:rPr>
          <w:t>сняты снова показывается общий список товаров.</w:t>
        </w:r>
      </w:ins>
    </w:p>
    <w:p w14:paraId="72D494E9" w14:textId="47F4699E" w:rsidR="00314FEC" w:rsidRDefault="00314FEC" w:rsidP="00314FEC">
      <w:pPr>
        <w:pStyle w:val="ae"/>
        <w:numPr>
          <w:ilvl w:val="0"/>
          <w:numId w:val="40"/>
        </w:numPr>
        <w:spacing w:line="360" w:lineRule="auto"/>
        <w:rPr>
          <w:ins w:id="279" w:author="Пользователь" w:date="2024-02-27T15:35:00Z"/>
          <w:rFonts w:ascii="Times New Roman" w:hAnsi="Times New Roman" w:cs="Times New Roman"/>
          <w:sz w:val="28"/>
          <w:szCs w:val="28"/>
          <w:lang w:val="ru-RU"/>
        </w:rPr>
        <w:pPrChange w:id="280" w:author="Пользователь" w:date="2024-02-27T15:37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proofErr w:type="spellStart"/>
      <w:ins w:id="281" w:author="Пользователь" w:date="2024-02-27T15:35:00Z">
        <w:r>
          <w:rPr>
            <w:rFonts w:ascii="Times New Roman" w:hAnsi="Times New Roman" w:cs="Times New Roman"/>
            <w:sz w:val="28"/>
            <w:szCs w:val="28"/>
            <w:lang w:val="ru-RU"/>
          </w:rPr>
          <w:t>Бургер</w:t>
        </w:r>
        <w:proofErr w:type="spellEnd"/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меню – аналогично главной станице сайта</w:t>
        </w:r>
      </w:ins>
    </w:p>
    <w:p w14:paraId="0684B8D4" w14:textId="450F1B9F" w:rsidR="00314FEC" w:rsidRDefault="00314FEC" w:rsidP="00314FEC">
      <w:pPr>
        <w:pStyle w:val="ae"/>
        <w:numPr>
          <w:ilvl w:val="0"/>
          <w:numId w:val="40"/>
        </w:numPr>
        <w:spacing w:line="360" w:lineRule="auto"/>
        <w:rPr>
          <w:ins w:id="282" w:author="Пользователь" w:date="2024-02-27T15:35:00Z"/>
          <w:rFonts w:ascii="Times New Roman" w:hAnsi="Times New Roman" w:cs="Times New Roman"/>
          <w:sz w:val="28"/>
          <w:szCs w:val="28"/>
          <w:lang w:val="ru-RU"/>
        </w:rPr>
        <w:pPrChange w:id="283" w:author="Пользователь" w:date="2024-02-27T15:37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84" w:author="Пользователь" w:date="2024-02-27T15:36:00Z">
        <w:r>
          <w:rPr>
            <w:rFonts w:ascii="Times New Roman" w:hAnsi="Times New Roman" w:cs="Times New Roman"/>
            <w:sz w:val="28"/>
            <w:szCs w:val="28"/>
            <w:lang w:val="ru-RU"/>
          </w:rPr>
          <w:lastRenderedPageBreak/>
          <w:t xml:space="preserve">Счетчик </w:t>
        </w:r>
      </w:ins>
      <w:commentRangeStart w:id="285"/>
      <w:ins w:id="286" w:author="Пользователь" w:date="2024-02-27T15:37:00Z">
        <w:r>
          <w:rPr>
            <w:rFonts w:ascii="Times New Roman" w:hAnsi="Times New Roman" w:cs="Times New Roman"/>
            <w:sz w:val="28"/>
            <w:szCs w:val="28"/>
            <w:lang w:val="ru-RU"/>
          </w:rPr>
          <w:t>товаров</w:t>
        </w:r>
      </w:ins>
      <w:commentRangeEnd w:id="285"/>
      <w:ins w:id="287" w:author="Пользователь" w:date="2024-02-27T15:40:00Z">
        <w:r>
          <w:rPr>
            <w:rStyle w:val="afe"/>
          </w:rPr>
          <w:commentReference w:id="285"/>
        </w:r>
      </w:ins>
      <w:ins w:id="288" w:author="Пользователь" w:date="2024-02-27T15:37:00Z">
        <w:r>
          <w:rPr>
            <w:rFonts w:ascii="Times New Roman" w:hAnsi="Times New Roman" w:cs="Times New Roman"/>
            <w:sz w:val="28"/>
            <w:szCs w:val="28"/>
            <w:lang w:val="ru-RU"/>
          </w:rPr>
          <w:t>,</w:t>
        </w:r>
      </w:ins>
      <w:ins w:id="289" w:author="Пользователь" w:date="2024-02-27T15:3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добавленных в корзину</w:t>
        </w:r>
      </w:ins>
      <w:ins w:id="290" w:author="Пользователь" w:date="2024-02-27T15:3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– аналогично главной станице сайта</w:t>
        </w:r>
      </w:ins>
    </w:p>
    <w:p w14:paraId="01018B9F" w14:textId="77777777" w:rsidR="00314FEC" w:rsidRDefault="00314FEC" w:rsidP="008E1472">
      <w:pPr>
        <w:pStyle w:val="ae"/>
        <w:spacing w:line="360" w:lineRule="auto"/>
        <w:rPr>
          <w:ins w:id="291" w:author="Пользователь" w:date="2024-02-27T15:33:00Z"/>
          <w:rFonts w:ascii="Times New Roman" w:hAnsi="Times New Roman" w:cs="Times New Roman"/>
          <w:sz w:val="28"/>
          <w:szCs w:val="28"/>
          <w:lang w:val="ru-RU"/>
        </w:rPr>
        <w:pPrChange w:id="292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</w:p>
    <w:p w14:paraId="5A63539D" w14:textId="3B6E6FD0" w:rsidR="00440254" w:rsidRDefault="008E1472" w:rsidP="008E1472">
      <w:pPr>
        <w:pStyle w:val="ae"/>
        <w:spacing w:line="360" w:lineRule="auto"/>
        <w:rPr>
          <w:ins w:id="293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  <w:pPrChange w:id="294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295" w:author="Пользователь" w:date="2024-02-27T14:1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2. </w:t>
        </w:r>
      </w:ins>
      <w:ins w:id="296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Страница Новая коллекция – слайдер </w:t>
        </w:r>
      </w:ins>
      <w:ins w:id="297" w:author="Пользователь" w:date="2024-02-27T20:03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изображений</w:t>
        </w:r>
      </w:ins>
      <w:ins w:id="298" w:author="Пользователь" w:date="2024-02-27T13:56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 xml:space="preserve"> картин </w:t>
        </w:r>
      </w:ins>
      <w:ins w:id="299" w:author="Пользователь" w:date="2024-02-27T20:05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ф</w:t>
        </w:r>
      </w:ins>
      <w:ins w:id="300" w:author="Пользователь" w:date="2024-02-27T20:04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ранцузских художников</w:t>
        </w:r>
      </w:ins>
    </w:p>
    <w:p w14:paraId="2F8B8BC6" w14:textId="3A78B870" w:rsidR="00440254" w:rsidRDefault="00440254" w:rsidP="00440254">
      <w:pPr>
        <w:pStyle w:val="ae"/>
        <w:spacing w:line="360" w:lineRule="auto"/>
        <w:rPr>
          <w:ins w:id="301" w:author="Пользователь" w:date="2024-02-27T14:35:00Z"/>
          <w:rFonts w:ascii="Times New Roman" w:hAnsi="Times New Roman" w:cs="Times New Roman"/>
          <w:sz w:val="28"/>
          <w:szCs w:val="28"/>
          <w:lang w:val="ru-RU"/>
        </w:rPr>
      </w:pPr>
      <w:ins w:id="302" w:author="Пользователь" w:date="2024-02-27T13:56:00Z">
        <w:r>
          <w:rPr>
            <w:noProof/>
            <w:lang w:val="ru-RU"/>
          </w:rPr>
          <w:drawing>
            <wp:anchor distT="0" distB="0" distL="114300" distR="114300" simplePos="0" relativeHeight="251683840" behindDoc="0" locked="0" layoutInCell="1" allowOverlap="1" wp14:anchorId="5AABFCF0" wp14:editId="13135B62">
              <wp:simplePos x="0" y="0"/>
              <wp:positionH relativeFrom="margin">
                <wp:align>left</wp:align>
              </wp:positionH>
              <wp:positionV relativeFrom="paragraph">
                <wp:posOffset>3171825</wp:posOffset>
              </wp:positionV>
              <wp:extent cx="3566160" cy="854596"/>
              <wp:effectExtent l="0" t="0" r="0" b="3175"/>
              <wp:wrapNone/>
              <wp:docPr id="105" name="Рисунок 10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9467" t="75147" r="22518"/>
                      <a:stretch/>
                    </pic:blipFill>
                    <pic:spPr bwMode="auto">
                      <a:xfrm>
                        <a:off x="0" y="0"/>
                        <a:ext cx="3566160" cy="85459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  <w:lang w:val="ru-RU"/>
          </w:rPr>
          <w:drawing>
            <wp:inline distT="0" distB="0" distL="0" distR="0" wp14:anchorId="68A56A0F" wp14:editId="2CE2A8C7">
              <wp:extent cx="3565525" cy="3195575"/>
              <wp:effectExtent l="0" t="0" r="0" b="5080"/>
              <wp:docPr id="106" name="Рисунок 1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25"/>
                      <a:srcRect l="19609" t="7175" r="22133"/>
                      <a:stretch/>
                    </pic:blipFill>
                    <pic:spPr bwMode="auto">
                      <a:xfrm>
                        <a:off x="0" y="0"/>
                        <a:ext cx="3566573" cy="319651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448841E" w14:textId="77777777" w:rsidR="00661C6E" w:rsidRDefault="00661C6E" w:rsidP="00440254">
      <w:pPr>
        <w:pStyle w:val="ae"/>
        <w:spacing w:line="360" w:lineRule="auto"/>
        <w:rPr>
          <w:ins w:id="303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177DE753" w14:textId="77777777" w:rsidR="00440254" w:rsidRDefault="00440254" w:rsidP="00440254">
      <w:pPr>
        <w:pStyle w:val="ae"/>
        <w:spacing w:line="360" w:lineRule="auto"/>
        <w:rPr>
          <w:ins w:id="304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54201E10" w14:textId="77777777" w:rsidR="00440254" w:rsidRDefault="00440254" w:rsidP="00440254">
      <w:pPr>
        <w:pStyle w:val="ae"/>
        <w:spacing w:line="360" w:lineRule="auto"/>
        <w:rPr>
          <w:ins w:id="305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6F2E2D84" w14:textId="5D769D80" w:rsidR="00440254" w:rsidRDefault="00661C6E" w:rsidP="00440254">
      <w:pPr>
        <w:pStyle w:val="ae"/>
        <w:spacing w:line="360" w:lineRule="auto"/>
        <w:rPr>
          <w:ins w:id="306" w:author="Пользователь" w:date="2024-02-27T14:35:00Z"/>
          <w:rFonts w:ascii="Times New Roman" w:hAnsi="Times New Roman" w:cs="Times New Roman"/>
          <w:sz w:val="28"/>
          <w:szCs w:val="28"/>
          <w:lang w:val="ru-RU"/>
        </w:rPr>
      </w:pPr>
      <w:ins w:id="307" w:author="Пользователь" w:date="2024-02-27T14:35:00Z">
        <w:r w:rsidRPr="007D316E">
          <w:rPr>
            <w:rFonts w:ascii="Times New Roman" w:hAnsi="Times New Roman" w:cs="Times New Roman"/>
            <w:color w:val="000000"/>
            <w:sz w:val="20"/>
            <w:szCs w:val="20"/>
          </w:rPr>
          <w:t xml:space="preserve">Скриншот </w:t>
        </w:r>
        <w:r>
          <w:rPr>
            <w:rFonts w:ascii="Times New Roman" w:hAnsi="Times New Roman" w:cs="Times New Roman"/>
            <w:color w:val="000000"/>
            <w:sz w:val="20"/>
            <w:szCs w:val="20"/>
            <w:lang w:val="ru-RU"/>
          </w:rPr>
          <w:t>общего вида страницы Новая коллекция.</w:t>
        </w:r>
      </w:ins>
    </w:p>
    <w:p w14:paraId="5FBCEED4" w14:textId="5A6777F0" w:rsidR="00B85CBE" w:rsidRDefault="00B85CBE" w:rsidP="00B4042F">
      <w:pPr>
        <w:pStyle w:val="ae"/>
        <w:spacing w:line="360" w:lineRule="auto"/>
        <w:rPr>
          <w:ins w:id="308" w:author="Пользователь" w:date="2024-02-27T21:23:00Z"/>
          <w:rFonts w:ascii="Times New Roman" w:hAnsi="Times New Roman" w:cs="Times New Roman"/>
          <w:sz w:val="28"/>
          <w:szCs w:val="28"/>
          <w:lang w:val="ru-RU"/>
        </w:rPr>
      </w:pPr>
    </w:p>
    <w:p w14:paraId="4D669DAC" w14:textId="77777777" w:rsidR="00B85CBE" w:rsidRDefault="00B85CBE" w:rsidP="00B85CBE">
      <w:pPr>
        <w:pStyle w:val="ae"/>
        <w:spacing w:line="360" w:lineRule="auto"/>
        <w:rPr>
          <w:ins w:id="309" w:author="Пользователь" w:date="2024-02-27T21:23:00Z"/>
          <w:rFonts w:ascii="Times New Roman" w:hAnsi="Times New Roman" w:cs="Times New Roman"/>
          <w:sz w:val="28"/>
          <w:szCs w:val="28"/>
          <w:lang w:val="ru-RU"/>
        </w:rPr>
      </w:pPr>
      <w:ins w:id="310" w:author="Пользователь" w:date="2024-02-27T21:2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Переход с главной страницы сайта на данную страницу сайта осуществляется через кнопку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&lt;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button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&gt; вложенную внутрь элемента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begin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instrText xml:space="preserve"> HYPERLINK "https://webref.ru/html/form" </w:instrTex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separate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&lt;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form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&gt;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fldChar w:fldCharType="end"/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c атрибутом </w:t>
        </w:r>
        <w:proofErr w:type="spellStart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action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содержащим адрес страницы.</w:t>
        </w:r>
      </w:ins>
    </w:p>
    <w:p w14:paraId="00D629E3" w14:textId="1C9E55ED" w:rsidR="00661C6E" w:rsidRPr="00B4042F" w:rsidRDefault="00B4042F" w:rsidP="00B4042F">
      <w:pPr>
        <w:pStyle w:val="ae"/>
        <w:spacing w:line="360" w:lineRule="auto"/>
        <w:rPr>
          <w:ins w:id="311" w:author="Пользователь" w:date="2024-02-27T14:35:00Z"/>
          <w:rFonts w:ascii="Times New Roman" w:hAnsi="Times New Roman" w:cs="Times New Roman"/>
          <w:sz w:val="28"/>
          <w:szCs w:val="28"/>
          <w:lang w:val="ru-RU"/>
        </w:rPr>
      </w:pPr>
      <w:ins w:id="312" w:author="Пользователь" w:date="2024-02-27T21:1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Переход со страницы </w:t>
        </w:r>
      </w:ins>
      <w:ins w:id="313" w:author="Пользователь" w:date="2024-02-27T21:22:00Z">
        <w:r>
          <w:rPr>
            <w:rFonts w:ascii="Times New Roman" w:hAnsi="Times New Roman" w:cs="Times New Roman"/>
            <w:sz w:val="28"/>
            <w:szCs w:val="28"/>
            <w:lang w:val="ru-RU"/>
          </w:rPr>
          <w:t>Новая коллекция</w:t>
        </w:r>
      </w:ins>
      <w:ins w:id="314" w:author="Пользователь" w:date="2024-02-27T21:1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на главную страницу сайта может </w:t>
        </w:r>
      </w:ins>
      <w:ins w:id="315" w:author="Пользователь" w:date="2024-02-27T21:24:00Z">
        <w:r w:rsidR="00396D5B">
          <w:rPr>
            <w:rFonts w:ascii="Times New Roman" w:hAnsi="Times New Roman" w:cs="Times New Roman"/>
            <w:sz w:val="28"/>
            <w:szCs w:val="28"/>
            <w:lang w:val="ru-RU"/>
          </w:rPr>
          <w:t xml:space="preserve">быть </w:t>
        </w:r>
      </w:ins>
      <w:ins w:id="316" w:author="Пользователь" w:date="2024-02-27T21:1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выполнен через навигационное меню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шапки и подвала сайта.</w:t>
        </w:r>
      </w:ins>
    </w:p>
    <w:p w14:paraId="763995CE" w14:textId="77777777" w:rsidR="00661C6E" w:rsidRPr="00747D0C" w:rsidRDefault="00661C6E" w:rsidP="00661C6E">
      <w:pPr>
        <w:pStyle w:val="ae"/>
        <w:spacing w:line="360" w:lineRule="auto"/>
        <w:rPr>
          <w:ins w:id="317" w:author="Пользователь" w:date="2024-02-27T14:35:00Z"/>
          <w:rFonts w:ascii="Times New Roman" w:hAnsi="Times New Roman" w:cs="Times New Roman"/>
          <w:sz w:val="28"/>
          <w:szCs w:val="28"/>
          <w:lang w:val="en-US"/>
        </w:rPr>
      </w:pPr>
      <w:ins w:id="318" w:author="Пользователь" w:date="2024-02-27T14:35:00Z"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HTML-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код страницы находится в файле </w:t>
        </w:r>
        <w:r w:rsidRPr="00AF22B7">
          <w:rPr>
            <w:rFonts w:ascii="Times New Roman" w:hAnsi="Times New Roman" w:cs="Times New Roman"/>
            <w:sz w:val="28"/>
            <w:szCs w:val="28"/>
            <w:lang w:val="ru-RU"/>
          </w:rPr>
          <w:t>frenchCollection.html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. Стилизация выполнена с использованием возможностей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CSS препроцессора SASS. Файлы со стилями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хранятся в папке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styles:</w:t>
        </w:r>
      </w:ins>
    </w:p>
    <w:p w14:paraId="1E222668" w14:textId="7F7C32D9" w:rsidR="00661C6E" w:rsidRDefault="00661C6E" w:rsidP="00440254">
      <w:pPr>
        <w:pStyle w:val="ae"/>
        <w:spacing w:line="360" w:lineRule="auto"/>
        <w:rPr>
          <w:ins w:id="319" w:author="Пользователь" w:date="2024-02-27T14:35:00Z"/>
          <w:rFonts w:ascii="Times New Roman" w:hAnsi="Times New Roman" w:cs="Times New Roman"/>
          <w:sz w:val="28"/>
          <w:szCs w:val="28"/>
          <w:lang w:val="ru-RU"/>
        </w:rPr>
      </w:pPr>
      <w:ins w:id="320" w:author="Пользователь" w:date="2024-02-27T14:36:00Z">
        <w:r>
          <w:rPr>
            <w:noProof/>
            <w:lang w:val="ru-RU"/>
          </w:rPr>
          <w:lastRenderedPageBreak/>
          <w:drawing>
            <wp:inline distT="0" distB="0" distL="0" distR="0" wp14:anchorId="5AB7B27B" wp14:editId="5446F811">
              <wp:extent cx="2369489" cy="896153"/>
              <wp:effectExtent l="0" t="0" r="0" b="0"/>
              <wp:docPr id="108" name="Рисунок 1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74085" cy="8978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587F3A4" w14:textId="3EE457E7" w:rsidR="00661C6E" w:rsidRDefault="00661C6E" w:rsidP="00440254">
      <w:pPr>
        <w:pStyle w:val="ae"/>
        <w:spacing w:line="360" w:lineRule="auto"/>
        <w:rPr>
          <w:ins w:id="321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</w:p>
    <w:p w14:paraId="32C7FBC9" w14:textId="54349075" w:rsidR="00437337" w:rsidRPr="002102CF" w:rsidRDefault="00437337" w:rsidP="00437337">
      <w:pPr>
        <w:pStyle w:val="ae"/>
        <w:spacing w:line="360" w:lineRule="auto"/>
        <w:rPr>
          <w:ins w:id="322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  <w:ins w:id="323" w:author="Пользователь" w:date="2024-02-27T19:5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Интерактивный функционал реализован с помощью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CSS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3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Файл</w:t>
        </w:r>
      </w:ins>
      <w:ins w:id="324" w:author="Пользователь" w:date="2024-02-27T20:04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ы</w:t>
        </w:r>
      </w:ins>
      <w:ins w:id="325" w:author="Пользователь" w:date="2024-02-27T19:5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с кодом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хранится в папке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scripts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: </w:t>
        </w:r>
      </w:ins>
      <w:ins w:id="326" w:author="Пользователь" w:date="2024-02-27T19:52:00Z">
        <w:r>
          <w:rPr>
            <w:rFonts w:ascii="Times New Roman" w:hAnsi="Times New Roman" w:cs="Times New Roman"/>
            <w:sz w:val="28"/>
            <w:szCs w:val="28"/>
            <w:lang w:val="en-US"/>
          </w:rPr>
          <w:t>slider</w:t>
        </w:r>
      </w:ins>
      <w:ins w:id="327" w:author="Пользователь" w:date="2024-02-27T19:51:00Z"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>
          <w:rPr>
            <w:rFonts w:ascii="Times New Roman" w:hAnsi="Times New Roman" w:cs="Times New Roman"/>
            <w:sz w:val="28"/>
            <w:szCs w:val="28"/>
            <w:lang w:val="en-US"/>
          </w:rPr>
          <w:t>js</w:t>
        </w:r>
      </w:ins>
      <w:proofErr w:type="spellEnd"/>
      <w:ins w:id="328" w:author="Пользователь" w:date="2024-02-27T19:52:00Z">
        <w:r w:rsidRPr="00437337">
          <w:rPr>
            <w:rFonts w:ascii="Times New Roman" w:hAnsi="Times New Roman" w:cs="Times New Roman"/>
            <w:sz w:val="28"/>
            <w:szCs w:val="28"/>
            <w:lang w:val="ru-RU"/>
            <w:rPrChange w:id="329" w:author="Пользователь" w:date="2024-02-27T19:52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и</w:t>
        </w:r>
      </w:ins>
      <w:ins w:id="330" w:author="Пользователь" w:date="2024-02-27T19:51:00Z"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2102CF">
          <w:rPr>
            <w:rFonts w:ascii="Times New Roman" w:hAnsi="Times New Roman" w:cs="Times New Roman"/>
            <w:sz w:val="28"/>
            <w:szCs w:val="28"/>
            <w:lang w:val="ru-RU"/>
          </w:rPr>
          <w:t>burger.js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3D1313DA" w14:textId="77777777" w:rsidR="00437337" w:rsidRPr="00747D0C" w:rsidRDefault="00437337" w:rsidP="00437337">
      <w:pPr>
        <w:pStyle w:val="ae"/>
        <w:spacing w:line="360" w:lineRule="auto"/>
        <w:rPr>
          <w:ins w:id="331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  <w:ins w:id="332" w:author="Пользователь" w:date="2024-02-27T19:5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Интерактивный функционал на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:</w:t>
        </w:r>
      </w:ins>
    </w:p>
    <w:p w14:paraId="1FED7720" w14:textId="48171CE8" w:rsidR="00437337" w:rsidRDefault="00115F9D" w:rsidP="00115F9D">
      <w:pPr>
        <w:pStyle w:val="ae"/>
        <w:numPr>
          <w:ilvl w:val="0"/>
          <w:numId w:val="40"/>
        </w:numPr>
        <w:spacing w:line="360" w:lineRule="auto"/>
        <w:rPr>
          <w:ins w:id="333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  <w:ins w:id="334" w:author="Пользователь" w:date="2024-02-27T20:01:00Z">
        <w:r>
          <w:rPr>
            <w:rFonts w:ascii="Times New Roman" w:hAnsi="Times New Roman" w:cs="Times New Roman"/>
            <w:sz w:val="28"/>
            <w:szCs w:val="28"/>
            <w:lang w:val="ru-RU"/>
          </w:rPr>
          <w:t>С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лайдер </w:t>
        </w:r>
      </w:ins>
      <w:ins w:id="335" w:author="Пользователь" w:date="2024-02-27T20:02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 xml:space="preserve">отображающий изображения </w:t>
        </w:r>
      </w:ins>
      <w:ins w:id="336" w:author="Пользователь" w:date="2024-02-27T20:01:00Z">
        <w:r>
          <w:rPr>
            <w:rFonts w:ascii="Times New Roman" w:hAnsi="Times New Roman" w:cs="Times New Roman"/>
            <w:sz w:val="28"/>
            <w:szCs w:val="28"/>
            <w:lang w:val="ru-RU"/>
          </w:rPr>
          <w:t>картин</w:t>
        </w:r>
      </w:ins>
      <w:ins w:id="337" w:author="Пользователь" w:date="2024-02-27T20:05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338" w:author="Пользователь" w:date="2024-02-27T20:06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 xml:space="preserve">новой коллекции </w:t>
        </w:r>
      </w:ins>
      <w:ins w:id="339" w:author="Пользователь" w:date="2024-02-27T20:05:00Z">
        <w:r w:rsidR="00526E83">
          <w:rPr>
            <w:rFonts w:ascii="Times New Roman" w:hAnsi="Times New Roman" w:cs="Times New Roman"/>
            <w:sz w:val="28"/>
            <w:szCs w:val="28"/>
            <w:lang w:val="ru-RU"/>
          </w:rPr>
          <w:t>французских художников</w:t>
        </w:r>
      </w:ins>
    </w:p>
    <w:p w14:paraId="232C5EFC" w14:textId="2A58E738" w:rsidR="00487A38" w:rsidRDefault="00526E83" w:rsidP="00437337">
      <w:pPr>
        <w:pStyle w:val="ae"/>
        <w:spacing w:line="360" w:lineRule="auto"/>
        <w:rPr>
          <w:ins w:id="340" w:author="Пользователь" w:date="2024-02-27T20:08:00Z"/>
          <w:rFonts w:ascii="Times New Roman" w:hAnsi="Times New Roman" w:cs="Times New Roman"/>
          <w:sz w:val="28"/>
          <w:szCs w:val="28"/>
          <w:lang w:val="ru-RU"/>
        </w:rPr>
      </w:pPr>
      <w:ins w:id="341" w:author="Пользователь" w:date="2024-02-27T20:0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 слайдере реализована возможность переключения изображений </w:t>
        </w:r>
      </w:ins>
      <w:ins w:id="342" w:author="Пользователь" w:date="2024-02-27T20:0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как через кнопки </w:t>
        </w:r>
        <w:proofErr w:type="gramStart"/>
        <w:r>
          <w:rPr>
            <w:rFonts w:ascii="Times New Roman" w:hAnsi="Times New Roman" w:cs="Times New Roman"/>
            <w:sz w:val="28"/>
            <w:szCs w:val="28"/>
            <w:lang w:val="ru-RU"/>
          </w:rPr>
          <w:t>Вперед-Назад</w:t>
        </w:r>
        <w:proofErr w:type="gramEnd"/>
        <w:r>
          <w:rPr>
            <w:rFonts w:ascii="Times New Roman" w:hAnsi="Times New Roman" w:cs="Times New Roman"/>
            <w:sz w:val="28"/>
            <w:szCs w:val="28"/>
            <w:lang w:val="ru-RU"/>
          </w:rPr>
          <w:t>, так и через навигационные точки</w:t>
        </w:r>
      </w:ins>
      <w:ins w:id="343" w:author="Пользователь" w:date="2024-02-27T20:13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 (</w:t>
        </w:r>
      </w:ins>
      <w:ins w:id="344" w:author="Пользователь" w:date="2024-02-27T20:14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индикаторы</w:t>
        </w:r>
      </w:ins>
      <w:ins w:id="345" w:author="Пользователь" w:date="2024-02-27T20:13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)</w:t>
        </w:r>
      </w:ins>
      <w:ins w:id="346" w:author="Пользователь" w:date="2024-02-27T20:14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 для быстрого переключения между изображениями.</w:t>
        </w:r>
      </w:ins>
    </w:p>
    <w:p w14:paraId="5D315C6E" w14:textId="27DBEE03" w:rsidR="00526E83" w:rsidRDefault="00526E83" w:rsidP="00437337">
      <w:pPr>
        <w:pStyle w:val="ae"/>
        <w:spacing w:line="360" w:lineRule="auto"/>
        <w:rPr>
          <w:ins w:id="347" w:author="Пользователь" w:date="2024-02-27T20:19:00Z"/>
          <w:rFonts w:ascii="Times New Roman" w:hAnsi="Times New Roman" w:cs="Times New Roman"/>
          <w:sz w:val="28"/>
          <w:szCs w:val="28"/>
          <w:lang w:val="ru-RU"/>
        </w:rPr>
      </w:pPr>
      <w:ins w:id="348" w:author="Пользователь" w:date="2024-02-27T20:08:00Z">
        <w:r>
          <w:rPr>
            <w:rFonts w:ascii="Times New Roman" w:hAnsi="Times New Roman" w:cs="Times New Roman"/>
            <w:sz w:val="28"/>
            <w:szCs w:val="28"/>
            <w:lang w:val="ru-RU"/>
          </w:rPr>
          <w:t>При нажатии на кнопку В</w:t>
        </w:r>
      </w:ins>
      <w:ins w:id="349" w:author="Пользователь" w:date="2024-02-27T20:1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перед </w:t>
        </w:r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50" w:author="Пользователь" w:date="2024-02-27T20:11:00Z">
              <w:rPr>
                <w:noProof/>
                <w:lang w:val="ru-RU"/>
              </w:rPr>
            </w:rPrChange>
          </w:rPr>
          <w:drawing>
            <wp:inline distT="0" distB="0" distL="0" distR="0" wp14:anchorId="2D57BFD0" wp14:editId="1A665AFE">
              <wp:extent cx="316395" cy="327831"/>
              <wp:effectExtent l="0" t="0" r="7620" b="0"/>
              <wp:docPr id="120" name="Рисунок 1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4075" cy="3357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351" w:author="Пользователь" w:date="2024-02-27T20:11:00Z">
        <w:r w:rsidR="00487A38" w:rsidRPr="00487A38">
          <w:rPr>
            <w:rFonts w:ascii="Times New Roman" w:hAnsi="Times New Roman" w:cs="Times New Roman"/>
            <w:sz w:val="28"/>
            <w:szCs w:val="28"/>
            <w:lang w:val="ru-RU"/>
            <w:rPrChange w:id="352" w:author="Пользователь" w:date="2024-02-27T20:11:00Z">
              <w:rPr>
                <w:rFonts w:ascii="Helvetica" w:hAnsi="Helvetica"/>
                <w:color w:val="2C2D30"/>
                <w:sz w:val="23"/>
                <w:szCs w:val="23"/>
                <w:shd w:val="clear" w:color="auto" w:fill="FFFFFF"/>
              </w:rPr>
            </w:rPrChange>
          </w:rPr>
          <w:t>отобража</w:t>
        </w:r>
        <w:r w:rsidR="00487A38" w:rsidRPr="00487A38">
          <w:rPr>
            <w:rFonts w:ascii="Times New Roman" w:hAnsi="Times New Roman" w:cs="Times New Roman"/>
            <w:sz w:val="28"/>
            <w:szCs w:val="28"/>
            <w:lang w:val="ru-RU"/>
            <w:rPrChange w:id="353" w:author="Пользователь" w:date="2024-02-27T20:11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ется</w:t>
        </w:r>
        <w:r w:rsidR="00487A38" w:rsidRPr="00487A38">
          <w:rPr>
            <w:rFonts w:ascii="Times New Roman" w:hAnsi="Times New Roman" w:cs="Times New Roman"/>
            <w:sz w:val="28"/>
            <w:szCs w:val="28"/>
            <w:lang w:val="ru-RU"/>
            <w:rPrChange w:id="354" w:author="Пользователь" w:date="2024-02-27T20:11:00Z">
              <w:rPr>
                <w:rFonts w:ascii="Helvetica" w:hAnsi="Helvetica"/>
                <w:color w:val="2C2D30"/>
                <w:sz w:val="23"/>
                <w:szCs w:val="23"/>
                <w:shd w:val="clear" w:color="auto" w:fill="FFFFFF"/>
              </w:rPr>
            </w:rPrChange>
          </w:rPr>
          <w:t xml:space="preserve"> следующее изображение</w:t>
        </w:r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, а п</w:t>
        </w:r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ри нажатии на кнопку </w:t>
        </w:r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Назад</w:t>
        </w:r>
      </w:ins>
      <w:ins w:id="355" w:author="Пользователь" w:date="2024-02-27T20:12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="00487A38">
          <w:rPr>
            <w:noProof/>
            <w:lang w:val="ru-RU"/>
          </w:rPr>
          <w:drawing>
            <wp:inline distT="0" distB="0" distL="0" distR="0" wp14:anchorId="1E45F807" wp14:editId="7D48EE58">
              <wp:extent cx="315198" cy="334655"/>
              <wp:effectExtent l="0" t="0" r="8890" b="8255"/>
              <wp:docPr id="121" name="Рисунок 1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1297" cy="372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56" w:author="Пользователь" w:date="2024-02-27T20:11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="00487A38"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отображается </w:t>
        </w:r>
      </w:ins>
      <w:ins w:id="357" w:author="Пользователь" w:date="2024-02-27T20:12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п</w:t>
        </w:r>
      </w:ins>
      <w:ins w:id="358" w:author="Пользователь" w:date="2024-02-27T20:11:00Z"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 xml:space="preserve">редыдущее </w:t>
        </w:r>
      </w:ins>
      <w:ins w:id="359" w:author="Пользователь" w:date="2024-02-27T20:12:00Z">
        <w:r w:rsidR="00487A38" w:rsidRPr="00747D0C">
          <w:rPr>
            <w:rFonts w:ascii="Times New Roman" w:hAnsi="Times New Roman" w:cs="Times New Roman"/>
            <w:sz w:val="28"/>
            <w:szCs w:val="28"/>
            <w:lang w:val="ru-RU"/>
          </w:rPr>
          <w:t>изображение</w:t>
        </w:r>
        <w:r w:rsidR="00487A38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3B46A4F5" w14:textId="0BA1CEF0" w:rsidR="00487A38" w:rsidRDefault="00487A38" w:rsidP="00437337">
      <w:pPr>
        <w:pStyle w:val="ae"/>
        <w:spacing w:line="360" w:lineRule="auto"/>
        <w:rPr>
          <w:ins w:id="360" w:author="Пользователь" w:date="2024-02-27T20:12:00Z"/>
          <w:rFonts w:ascii="Times New Roman" w:hAnsi="Times New Roman" w:cs="Times New Roman"/>
          <w:sz w:val="28"/>
          <w:szCs w:val="28"/>
          <w:lang w:val="ru-RU"/>
        </w:rPr>
      </w:pPr>
      <w:ins w:id="361" w:author="Пользователь" w:date="2024-02-27T20:19:00Z">
        <w:r>
          <w:rPr>
            <w:rFonts w:ascii="Times New Roman" w:hAnsi="Times New Roman" w:cs="Times New Roman"/>
            <w:sz w:val="28"/>
            <w:szCs w:val="28"/>
            <w:lang w:val="ru-RU"/>
          </w:rPr>
          <w:t>Переключение изображений осуществляется циклически</w:t>
        </w:r>
      </w:ins>
      <w:ins w:id="362" w:author="Пользователь" w:date="2024-02-27T20:20:00Z">
        <w:r>
          <w:rPr>
            <w:rFonts w:ascii="Times New Roman" w:hAnsi="Times New Roman" w:cs="Times New Roman"/>
            <w:sz w:val="28"/>
            <w:szCs w:val="28"/>
            <w:lang w:val="ru-RU"/>
          </w:rPr>
          <w:t>, то есть после последнего изображения отображается первое, и наоборот.</w:t>
        </w:r>
      </w:ins>
    </w:p>
    <w:p w14:paraId="75AB516C" w14:textId="14352926" w:rsidR="00487A38" w:rsidRDefault="00487A38" w:rsidP="00487A38">
      <w:pPr>
        <w:pStyle w:val="ae"/>
        <w:spacing w:line="360" w:lineRule="auto"/>
        <w:rPr>
          <w:ins w:id="363" w:author="Пользователь" w:date="2024-02-27T20:21:00Z"/>
          <w:rFonts w:ascii="Times New Roman" w:hAnsi="Times New Roman" w:cs="Times New Roman"/>
          <w:sz w:val="28"/>
          <w:szCs w:val="28"/>
          <w:lang w:val="ru-RU"/>
        </w:rPr>
      </w:pPr>
      <w:ins w:id="364" w:author="Пользователь" w:date="2024-02-27T20:12:00Z">
        <w:r>
          <w:rPr>
            <w:rFonts w:ascii="Times New Roman" w:hAnsi="Times New Roman" w:cs="Times New Roman"/>
            <w:sz w:val="28"/>
            <w:szCs w:val="28"/>
            <w:lang w:val="ru-RU"/>
          </w:rPr>
          <w:t>При нажатии на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65" w:author="Пользователь" w:date="2024-02-27T20:17:00Z">
              <w:rPr>
                <w:rFonts w:ascii="Helvetica" w:hAnsi="Helvetica"/>
                <w:color w:val="2C2D30"/>
                <w:sz w:val="23"/>
                <w:szCs w:val="23"/>
                <w:shd w:val="clear" w:color="auto" w:fill="FFFFFF"/>
              </w:rPr>
            </w:rPrChange>
          </w:rPr>
          <w:t xml:space="preserve">навигационные точки, </w:t>
        </w:r>
      </w:ins>
      <w:ins w:id="366" w:author="Пользователь" w:date="2024-02-27T20:15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67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на экран выводится</w:t>
        </w:r>
      </w:ins>
      <w:ins w:id="368" w:author="Пользователь" w:date="2024-02-27T20:12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69" w:author="Пользователь" w:date="2024-02-27T20:17:00Z">
              <w:rPr>
                <w:rFonts w:ascii="Helvetica" w:hAnsi="Helvetica"/>
                <w:color w:val="2C2D30"/>
                <w:sz w:val="23"/>
                <w:szCs w:val="23"/>
                <w:shd w:val="clear" w:color="auto" w:fill="FFFFFF"/>
              </w:rPr>
            </w:rPrChange>
          </w:rPr>
          <w:t xml:space="preserve"> изображен</w:t>
        </w:r>
      </w:ins>
      <w:ins w:id="370" w:author="Пользователь" w:date="2024-02-27T20:16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71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е</w:t>
        </w:r>
      </w:ins>
      <w:ins w:id="372" w:author="Пользователь" w:date="2024-02-27T20:15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73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е</w:t>
        </w:r>
      </w:ins>
      <w:ins w:id="374" w:author="Пользователь" w:date="2024-02-27T20:13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75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 xml:space="preserve"> соответствующ</w:t>
        </w:r>
      </w:ins>
      <w:ins w:id="376" w:author="Пользователь" w:date="2024-02-27T20:15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77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ее</w:t>
        </w:r>
      </w:ins>
      <w:ins w:id="378" w:author="Пользователь" w:date="2024-02-27T20:13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79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 xml:space="preserve"> нажатой точке</w:t>
        </w:r>
      </w:ins>
      <w:ins w:id="380" w:author="Пользователь" w:date="2024-02-27T20:15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81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 xml:space="preserve">, при этом </w:t>
        </w:r>
      </w:ins>
      <w:ins w:id="382" w:author="Пользователь" w:date="2024-02-27T20:17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83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 xml:space="preserve">меняется стиль этой </w:t>
        </w:r>
      </w:ins>
      <w:ins w:id="384" w:author="Пользователь" w:date="2024-02-27T20:15:00Z">
        <w:r w:rsidRPr="00487A38">
          <w:rPr>
            <w:rFonts w:ascii="Times New Roman" w:hAnsi="Times New Roman" w:cs="Times New Roman"/>
            <w:sz w:val="28"/>
            <w:szCs w:val="28"/>
            <w:lang w:val="ru-RU"/>
            <w:rPrChange w:id="385" w:author="Пользователь" w:date="2024-02-27T20:17:00Z">
              <w:rPr>
                <w:color w:val="2C2D30"/>
                <w:sz w:val="23"/>
                <w:szCs w:val="23"/>
                <w:shd w:val="clear" w:color="auto" w:fill="FFFFFF"/>
                <w:lang w:val="ru-RU"/>
              </w:rPr>
            </w:rPrChange>
          </w:rPr>
          <w:t>точки.</w:t>
        </w:r>
      </w:ins>
    </w:p>
    <w:p w14:paraId="56785059" w14:textId="77777777" w:rsidR="00487A38" w:rsidRPr="00487A38" w:rsidRDefault="00487A38" w:rsidP="00487A38">
      <w:pPr>
        <w:pStyle w:val="ae"/>
        <w:spacing w:line="360" w:lineRule="auto"/>
        <w:rPr>
          <w:ins w:id="386" w:author="Пользователь" w:date="2024-02-27T20:15:00Z"/>
          <w:rFonts w:ascii="Times New Roman" w:hAnsi="Times New Roman" w:cs="Times New Roman"/>
          <w:sz w:val="28"/>
          <w:szCs w:val="28"/>
          <w:lang w:val="ru-RU"/>
        </w:rPr>
      </w:pPr>
    </w:p>
    <w:p w14:paraId="1DF1A123" w14:textId="77777777" w:rsidR="00437337" w:rsidRDefault="00437337" w:rsidP="00437337">
      <w:pPr>
        <w:pStyle w:val="ae"/>
        <w:numPr>
          <w:ilvl w:val="0"/>
          <w:numId w:val="40"/>
        </w:numPr>
        <w:spacing w:line="360" w:lineRule="auto"/>
        <w:rPr>
          <w:ins w:id="387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  <w:ins w:id="388" w:author="Пользователь" w:date="2024-02-27T19:5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Счетчик </w:t>
        </w:r>
        <w:commentRangeStart w:id="389"/>
        <w:r>
          <w:rPr>
            <w:rFonts w:ascii="Times New Roman" w:hAnsi="Times New Roman" w:cs="Times New Roman"/>
            <w:sz w:val="28"/>
            <w:szCs w:val="28"/>
            <w:lang w:val="ru-RU"/>
          </w:rPr>
          <w:t>товаров</w:t>
        </w:r>
        <w:commentRangeEnd w:id="389"/>
        <w:r>
          <w:rPr>
            <w:rStyle w:val="afe"/>
          </w:rPr>
          <w:commentReference w:id="389"/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, добавленных в корзину – аналогично главной станице сайта</w:t>
        </w:r>
      </w:ins>
    </w:p>
    <w:p w14:paraId="590D141B" w14:textId="020338A7" w:rsidR="00437337" w:rsidRDefault="00437337" w:rsidP="00440254">
      <w:pPr>
        <w:pStyle w:val="ae"/>
        <w:spacing w:line="360" w:lineRule="auto"/>
        <w:rPr>
          <w:ins w:id="390" w:author="Пользователь" w:date="2024-02-27T19:51:00Z"/>
          <w:rFonts w:ascii="Times New Roman" w:hAnsi="Times New Roman" w:cs="Times New Roman"/>
          <w:sz w:val="28"/>
          <w:szCs w:val="28"/>
          <w:lang w:val="ru-RU"/>
        </w:rPr>
      </w:pPr>
      <w:ins w:id="391" w:author="Пользователь" w:date="2024-02-27T19:54:00Z">
        <w:r>
          <w:rPr>
            <w:rFonts w:ascii="Times New Roman" w:hAnsi="Times New Roman" w:cs="Times New Roman"/>
            <w:sz w:val="28"/>
            <w:szCs w:val="28"/>
            <w:lang w:val="ru-RU"/>
          </w:rPr>
          <w:t>При нажатии на кнопку</w:t>
        </w:r>
      </w:ins>
      <w:ins w:id="392" w:author="Пользователь" w:date="2024-02-27T19:5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-</w:t>
        </w:r>
      </w:ins>
      <w:ins w:id="393" w:author="Пользователь" w:date="2024-02-27T19:54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437337">
          <w:rPr>
            <w:rFonts w:ascii="Times New Roman" w:hAnsi="Times New Roman" w:cs="Times New Roman"/>
            <w:sz w:val="28"/>
            <w:szCs w:val="28"/>
            <w:lang w:val="ru-RU"/>
          </w:rPr>
          <w:t>В корзину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карточки товара, </w:t>
        </w:r>
      </w:ins>
      <w:ins w:id="394" w:author="Пользователь" w:date="2024-02-27T19:56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товар добавляется в корзину и </w:t>
        </w:r>
      </w:ins>
      <w:ins w:id="395" w:author="Пользователь" w:date="2024-02-27T19:55:00Z">
        <w:r>
          <w:rPr>
            <w:rFonts w:ascii="Times New Roman" w:hAnsi="Times New Roman" w:cs="Times New Roman"/>
            <w:sz w:val="28"/>
            <w:szCs w:val="28"/>
            <w:lang w:val="ru-RU"/>
          </w:rPr>
          <w:t>счетчик товаров в корзине увеличивается на единицу</w:t>
        </w:r>
      </w:ins>
      <w:ins w:id="396" w:author="Пользователь" w:date="2024-02-27T19:56:00Z">
        <w:r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1E2EDAD5" w14:textId="77777777" w:rsidR="00437337" w:rsidRDefault="00437337" w:rsidP="00440254">
      <w:pPr>
        <w:pStyle w:val="ae"/>
        <w:spacing w:line="360" w:lineRule="auto"/>
        <w:rPr>
          <w:ins w:id="397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59951BC2" w14:textId="6FE2DC9D" w:rsidR="00440254" w:rsidRDefault="008E1472" w:rsidP="008E1472">
      <w:pPr>
        <w:pStyle w:val="ae"/>
        <w:spacing w:line="360" w:lineRule="auto"/>
        <w:rPr>
          <w:ins w:id="398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  <w:pPrChange w:id="399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400" w:author="Пользователь" w:date="2024-02-27T14:1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3. </w:t>
        </w:r>
      </w:ins>
      <w:ins w:id="401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Страница </w:t>
        </w:r>
      </w:ins>
      <w:ins w:id="402" w:author="Пользователь" w:date="2024-02-27T20:25:00Z">
        <w:r w:rsidR="000B36F6">
          <w:rPr>
            <w:rFonts w:ascii="Times New Roman" w:hAnsi="Times New Roman" w:cs="Times New Roman"/>
            <w:sz w:val="28"/>
            <w:szCs w:val="28"/>
            <w:lang w:val="ru-RU"/>
          </w:rPr>
          <w:t>–</w:t>
        </w:r>
      </w:ins>
      <w:ins w:id="403" w:author="Пользователь" w:date="2024-02-27T14:03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404" w:author="Пользователь" w:date="2024-02-27T20:25:00Z">
        <w:r w:rsidR="000B36F6">
          <w:rPr>
            <w:rFonts w:ascii="Times New Roman" w:hAnsi="Times New Roman" w:cs="Times New Roman"/>
            <w:sz w:val="28"/>
            <w:szCs w:val="28"/>
            <w:lang w:val="ru-RU"/>
          </w:rPr>
          <w:t xml:space="preserve">Команда </w:t>
        </w:r>
        <w:r w:rsidR="000B36F6">
          <w:rPr>
            <w:rFonts w:ascii="Times New Roman" w:hAnsi="Times New Roman" w:cs="Times New Roman"/>
            <w:sz w:val="28"/>
            <w:szCs w:val="28"/>
            <w:lang w:val="en-US"/>
          </w:rPr>
          <w:t>Ink</w:t>
        </w:r>
        <w:r w:rsidR="000B36F6" w:rsidRPr="000B36F6">
          <w:rPr>
            <w:rFonts w:ascii="Times New Roman" w:hAnsi="Times New Roman" w:cs="Times New Roman"/>
            <w:sz w:val="28"/>
            <w:szCs w:val="28"/>
            <w:lang w:val="ru-RU"/>
            <w:rPrChange w:id="405" w:author="Пользователь" w:date="2024-02-27T20:25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. </w:t>
        </w:r>
        <w:r w:rsidR="000B36F6">
          <w:rPr>
            <w:rFonts w:ascii="Times New Roman" w:hAnsi="Times New Roman" w:cs="Times New Roman"/>
            <w:sz w:val="28"/>
            <w:szCs w:val="28"/>
            <w:lang w:val="en-US"/>
          </w:rPr>
          <w:t>House</w:t>
        </w:r>
        <w:r w:rsidR="000B36F6" w:rsidRPr="000B36F6">
          <w:rPr>
            <w:rFonts w:ascii="Times New Roman" w:hAnsi="Times New Roman" w:cs="Times New Roman"/>
            <w:sz w:val="28"/>
            <w:szCs w:val="28"/>
            <w:lang w:val="ru-RU"/>
            <w:rPrChange w:id="406" w:author="Пользователь" w:date="2024-02-27T20:25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 </w:t>
        </w:r>
      </w:ins>
      <w:ins w:id="407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>–</w:t>
        </w:r>
      </w:ins>
      <w:ins w:id="408" w:author="Пользователь" w:date="2024-02-27T20:22:00Z">
        <w:r w:rsidR="0066759A">
          <w:rPr>
            <w:rFonts w:ascii="Times New Roman" w:hAnsi="Times New Roman" w:cs="Times New Roman"/>
            <w:sz w:val="28"/>
            <w:szCs w:val="28"/>
            <w:lang w:val="ru-RU"/>
          </w:rPr>
          <w:t xml:space="preserve"> с</w:t>
        </w:r>
      </w:ins>
      <w:ins w:id="409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410" w:author="Пользователь" w:date="2024-02-27T20:22:00Z">
        <w:r w:rsidR="0066759A">
          <w:rPr>
            <w:rFonts w:ascii="Times New Roman" w:hAnsi="Times New Roman" w:cs="Times New Roman"/>
            <w:sz w:val="28"/>
            <w:szCs w:val="28"/>
            <w:lang w:val="ru-RU"/>
          </w:rPr>
          <w:t xml:space="preserve">возможностью просмотра подробной информации о выбранном сотруднике в модальном окне и </w:t>
        </w:r>
      </w:ins>
      <w:ins w:id="411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>различные эффект</w:t>
        </w:r>
      </w:ins>
      <w:ins w:id="412" w:author="Пользователь" w:date="2024-02-27T20:22:00Z">
        <w:r w:rsidR="0066759A">
          <w:rPr>
            <w:rFonts w:ascii="Times New Roman" w:hAnsi="Times New Roman" w:cs="Times New Roman"/>
            <w:sz w:val="28"/>
            <w:szCs w:val="28"/>
            <w:lang w:val="ru-RU"/>
          </w:rPr>
          <w:t>ами</w:t>
        </w:r>
      </w:ins>
      <w:ins w:id="413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 xml:space="preserve"> анимации</w:t>
        </w:r>
      </w:ins>
    </w:p>
    <w:p w14:paraId="4856D697" w14:textId="77777777" w:rsidR="00440254" w:rsidRDefault="00440254" w:rsidP="00440254">
      <w:pPr>
        <w:pStyle w:val="ae"/>
        <w:spacing w:line="360" w:lineRule="auto"/>
        <w:rPr>
          <w:ins w:id="414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46733506" w14:textId="02D4B80C" w:rsidR="00440254" w:rsidRDefault="00440254" w:rsidP="00440254">
      <w:pPr>
        <w:pStyle w:val="ae"/>
        <w:spacing w:line="360" w:lineRule="auto"/>
        <w:rPr>
          <w:ins w:id="415" w:author="Пользователь" w:date="2024-02-27T20:23:00Z"/>
          <w:rFonts w:ascii="Times New Roman" w:hAnsi="Times New Roman" w:cs="Times New Roman"/>
          <w:sz w:val="28"/>
          <w:szCs w:val="28"/>
          <w:lang w:val="ru-RU"/>
        </w:rPr>
      </w:pPr>
      <w:ins w:id="416" w:author="Пользователь" w:date="2024-02-27T13:56:00Z">
        <w:r>
          <w:rPr>
            <w:noProof/>
            <w:lang w:val="ru-RU"/>
          </w:rPr>
          <w:lastRenderedPageBreak/>
          <w:drawing>
            <wp:inline distT="0" distB="0" distL="0" distR="0" wp14:anchorId="0E71A048" wp14:editId="787A6D1B">
              <wp:extent cx="3220872" cy="4518950"/>
              <wp:effectExtent l="0" t="0" r="0" b="0"/>
              <wp:docPr id="100" name="Рисунок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29"/>
                      <a:srcRect l="33258" t="6854" r="36202" b="16967"/>
                      <a:stretch/>
                    </pic:blipFill>
                    <pic:spPr bwMode="auto">
                      <a:xfrm>
                        <a:off x="0" y="0"/>
                        <a:ext cx="3245519" cy="455353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EB776DB" w14:textId="76A267BD" w:rsidR="000B36F6" w:rsidRDefault="000B36F6" w:rsidP="000B36F6">
      <w:pPr>
        <w:pStyle w:val="ae"/>
        <w:spacing w:line="360" w:lineRule="auto"/>
        <w:rPr>
          <w:ins w:id="417" w:author="Пользователь" w:date="2024-02-27T21:05:00Z"/>
          <w:rFonts w:ascii="Times New Roman" w:hAnsi="Times New Roman" w:cs="Times New Roman"/>
          <w:color w:val="000000"/>
          <w:sz w:val="20"/>
          <w:szCs w:val="20"/>
          <w:lang w:val="ru-RU"/>
        </w:rPr>
      </w:pPr>
      <w:ins w:id="418" w:author="Пользователь" w:date="2024-02-27T20:24:00Z">
        <w:r w:rsidRPr="007D316E">
          <w:rPr>
            <w:rFonts w:ascii="Times New Roman" w:hAnsi="Times New Roman" w:cs="Times New Roman"/>
            <w:color w:val="000000"/>
            <w:sz w:val="20"/>
            <w:szCs w:val="20"/>
          </w:rPr>
          <w:t xml:space="preserve">Скриншот </w:t>
        </w:r>
        <w:r>
          <w:rPr>
            <w:rFonts w:ascii="Times New Roman" w:hAnsi="Times New Roman" w:cs="Times New Roman"/>
            <w:color w:val="000000"/>
            <w:sz w:val="20"/>
            <w:szCs w:val="20"/>
            <w:lang w:val="ru-RU"/>
          </w:rPr>
          <w:t xml:space="preserve">общего вида страницы </w:t>
        </w:r>
      </w:ins>
      <w:ins w:id="419" w:author="Пользователь" w:date="2024-02-27T20:26:00Z">
        <w:r w:rsidRPr="000B36F6">
          <w:rPr>
            <w:rFonts w:ascii="Times New Roman" w:hAnsi="Times New Roman" w:cs="Times New Roman"/>
            <w:color w:val="000000"/>
            <w:sz w:val="20"/>
            <w:szCs w:val="20"/>
            <w:lang w:val="ru-RU"/>
            <w:rPrChange w:id="420" w:author="Пользователь" w:date="2024-02-27T20:26:00Z">
              <w:rPr>
                <w:rFonts w:ascii="Times New Roman" w:hAnsi="Times New Roman" w:cs="Times New Roman"/>
                <w:sz w:val="28"/>
                <w:szCs w:val="28"/>
                <w:lang w:val="ru-RU"/>
              </w:rPr>
            </w:rPrChange>
          </w:rPr>
          <w:t xml:space="preserve">Команда </w:t>
        </w:r>
        <w:proofErr w:type="spellStart"/>
        <w:r w:rsidRPr="000B36F6">
          <w:rPr>
            <w:rFonts w:ascii="Times New Roman" w:hAnsi="Times New Roman" w:cs="Times New Roman"/>
            <w:color w:val="000000"/>
            <w:sz w:val="20"/>
            <w:szCs w:val="20"/>
            <w:lang w:val="ru-RU"/>
            <w:rPrChange w:id="421" w:author="Пользователь" w:date="2024-02-27T20:26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Ink</w:t>
        </w:r>
        <w:proofErr w:type="spellEnd"/>
        <w:r w:rsidRPr="000B36F6">
          <w:rPr>
            <w:rFonts w:ascii="Times New Roman" w:hAnsi="Times New Roman" w:cs="Times New Roman"/>
            <w:color w:val="000000"/>
            <w:sz w:val="20"/>
            <w:szCs w:val="20"/>
            <w:lang w:val="ru-RU"/>
            <w:rPrChange w:id="422" w:author="Пользователь" w:date="2024-02-27T20:26:00Z">
              <w:rPr>
                <w:rFonts w:ascii="Times New Roman" w:hAnsi="Times New Roman" w:cs="Times New Roman"/>
                <w:sz w:val="28"/>
                <w:szCs w:val="28"/>
                <w:lang w:val="ru-RU"/>
              </w:rPr>
            </w:rPrChange>
          </w:rPr>
          <w:t xml:space="preserve">. </w:t>
        </w:r>
        <w:proofErr w:type="spellStart"/>
        <w:r w:rsidRPr="000B36F6">
          <w:rPr>
            <w:rFonts w:ascii="Times New Roman" w:hAnsi="Times New Roman" w:cs="Times New Roman"/>
            <w:color w:val="000000"/>
            <w:sz w:val="20"/>
            <w:szCs w:val="20"/>
            <w:lang w:val="ru-RU"/>
            <w:rPrChange w:id="423" w:author="Пользователь" w:date="2024-02-27T20:26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House</w:t>
        </w:r>
      </w:ins>
      <w:proofErr w:type="spellEnd"/>
      <w:ins w:id="424" w:author="Пользователь" w:date="2024-02-27T20:24:00Z">
        <w:r>
          <w:rPr>
            <w:rFonts w:ascii="Times New Roman" w:hAnsi="Times New Roman" w:cs="Times New Roman"/>
            <w:color w:val="000000"/>
            <w:sz w:val="20"/>
            <w:szCs w:val="20"/>
            <w:lang w:val="ru-RU"/>
          </w:rPr>
          <w:t>.</w:t>
        </w:r>
      </w:ins>
    </w:p>
    <w:p w14:paraId="4F72B40C" w14:textId="7762B823" w:rsidR="00A874DB" w:rsidRDefault="00A874DB" w:rsidP="000B36F6">
      <w:pPr>
        <w:pStyle w:val="ae"/>
        <w:spacing w:line="360" w:lineRule="auto"/>
        <w:rPr>
          <w:ins w:id="425" w:author="Пользователь" w:date="2024-02-27T21:23:00Z"/>
          <w:rFonts w:ascii="Times New Roman" w:hAnsi="Times New Roman" w:cs="Times New Roman"/>
          <w:color w:val="000000"/>
          <w:sz w:val="20"/>
          <w:szCs w:val="20"/>
          <w:lang w:val="ru-RU"/>
        </w:rPr>
      </w:pPr>
    </w:p>
    <w:p w14:paraId="213F0B3B" w14:textId="47718FCD" w:rsidR="00B85CBE" w:rsidRDefault="00B85CBE" w:rsidP="000B36F6">
      <w:pPr>
        <w:pStyle w:val="ae"/>
        <w:spacing w:line="360" w:lineRule="auto"/>
        <w:rPr>
          <w:ins w:id="426" w:author="Пользователь" w:date="2024-02-27T21:22:00Z"/>
          <w:rFonts w:ascii="Times New Roman" w:hAnsi="Times New Roman" w:cs="Times New Roman"/>
          <w:color w:val="000000"/>
          <w:sz w:val="20"/>
          <w:szCs w:val="20"/>
          <w:lang w:val="ru-RU"/>
        </w:rPr>
      </w:pPr>
      <w:ins w:id="427" w:author="Пользователь" w:date="2024-02-27T21:2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Переход с главной страницы сайта на данную страницу сайта осуществляется через гиперссылку тега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&lt;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a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&gt;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, в который обернут заголовок </w:t>
        </w:r>
        <w:r>
          <w:rPr>
            <w:noProof/>
            <w:lang w:val="ru-RU"/>
          </w:rPr>
          <w:drawing>
            <wp:inline distT="0" distB="0" distL="0" distR="0" wp14:anchorId="126FC9D6" wp14:editId="728EEFC0">
              <wp:extent cx="1129519" cy="189542"/>
              <wp:effectExtent l="0" t="0" r="0" b="1270"/>
              <wp:docPr id="132" name="Рисунок 1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08883" cy="2028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раздела О нас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1FA05D8F" w14:textId="295116C6" w:rsidR="00B4042F" w:rsidRPr="00747D0C" w:rsidRDefault="00B4042F" w:rsidP="00B4042F">
      <w:pPr>
        <w:pStyle w:val="ae"/>
        <w:spacing w:line="360" w:lineRule="auto"/>
        <w:rPr>
          <w:ins w:id="428" w:author="Пользователь" w:date="2024-02-27T21:22:00Z"/>
          <w:rFonts w:ascii="Times New Roman" w:hAnsi="Times New Roman" w:cs="Times New Roman"/>
          <w:sz w:val="28"/>
          <w:szCs w:val="28"/>
          <w:lang w:val="ru-RU"/>
        </w:rPr>
      </w:pPr>
      <w:ins w:id="429" w:author="Пользователь" w:date="2024-02-27T21:2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Переход со страницы </w:t>
        </w:r>
      </w:ins>
      <w:ins w:id="430" w:author="Пользователь" w:date="2024-02-27T21:24:00Z">
        <w:r w:rsidR="00396D5B">
          <w:rPr>
            <w:rFonts w:ascii="Times New Roman" w:hAnsi="Times New Roman" w:cs="Times New Roman"/>
            <w:sz w:val="28"/>
            <w:szCs w:val="28"/>
            <w:lang w:val="ru-RU"/>
          </w:rPr>
          <w:t xml:space="preserve">Команда </w:t>
        </w:r>
        <w:r w:rsidR="00396D5B">
          <w:rPr>
            <w:rFonts w:ascii="Times New Roman" w:hAnsi="Times New Roman" w:cs="Times New Roman"/>
            <w:sz w:val="28"/>
            <w:szCs w:val="28"/>
            <w:lang w:val="en-US"/>
          </w:rPr>
          <w:t>Ink</w:t>
        </w:r>
        <w:r w:rsidR="00396D5B"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. </w:t>
        </w:r>
        <w:r w:rsidR="00396D5B">
          <w:rPr>
            <w:rFonts w:ascii="Times New Roman" w:hAnsi="Times New Roman" w:cs="Times New Roman"/>
            <w:sz w:val="28"/>
            <w:szCs w:val="28"/>
            <w:lang w:val="en-US"/>
          </w:rPr>
          <w:t>House</w:t>
        </w:r>
        <w:r w:rsidR="00396D5B"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</w:ins>
      <w:ins w:id="431" w:author="Пользователь" w:date="2024-02-27T21:2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на главную страницу сайта может </w:t>
        </w:r>
      </w:ins>
      <w:ins w:id="432" w:author="Пользователь" w:date="2024-02-27T21:24:00Z">
        <w:r w:rsidR="00396D5B">
          <w:rPr>
            <w:rFonts w:ascii="Times New Roman" w:hAnsi="Times New Roman" w:cs="Times New Roman"/>
            <w:sz w:val="28"/>
            <w:szCs w:val="28"/>
            <w:lang w:val="ru-RU"/>
          </w:rPr>
          <w:t xml:space="preserve">быть </w:t>
        </w:r>
      </w:ins>
      <w:ins w:id="433" w:author="Пользователь" w:date="2024-02-27T21:22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выполнен через навигационное меню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шапки и подвала сайта.</w:t>
        </w:r>
      </w:ins>
    </w:p>
    <w:p w14:paraId="210768A3" w14:textId="55E70912" w:rsidR="000B36F6" w:rsidRDefault="000B36F6" w:rsidP="000B36F6">
      <w:pPr>
        <w:pStyle w:val="ae"/>
        <w:spacing w:line="360" w:lineRule="auto"/>
        <w:rPr>
          <w:ins w:id="434" w:author="Пользователь" w:date="2024-02-27T21:01:00Z"/>
          <w:rFonts w:ascii="Times New Roman" w:hAnsi="Times New Roman" w:cs="Times New Roman"/>
          <w:sz w:val="28"/>
          <w:szCs w:val="28"/>
          <w:lang w:val="ru-RU"/>
        </w:rPr>
      </w:pPr>
      <w:ins w:id="435" w:author="Пользователь" w:date="2024-02-27T20:24:00Z"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HTML-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код страницы находится в файле </w:t>
        </w:r>
      </w:ins>
      <w:ins w:id="436" w:author="Пользователь" w:date="2024-02-27T21:00:00Z">
        <w:r w:rsidR="00A874DB">
          <w:rPr>
            <w:rFonts w:ascii="Times New Roman" w:hAnsi="Times New Roman" w:cs="Times New Roman"/>
            <w:sz w:val="28"/>
            <w:szCs w:val="28"/>
            <w:lang w:val="en-US"/>
          </w:rPr>
          <w:t>team</w:t>
        </w:r>
      </w:ins>
      <w:ins w:id="437" w:author="Пользователь" w:date="2024-02-27T20:24:00Z">
        <w:r w:rsidRPr="00AF22B7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AF22B7">
          <w:rPr>
            <w:rFonts w:ascii="Times New Roman" w:hAnsi="Times New Roman" w:cs="Times New Roman"/>
            <w:sz w:val="28"/>
            <w:szCs w:val="28"/>
            <w:lang w:val="ru-RU"/>
          </w:rPr>
          <w:t>html</w:t>
        </w:r>
        <w:proofErr w:type="spellEnd"/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. Стилизация выполнена с использованием возможностей 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CSS препроцессора SASS. Файлы со стилями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хранятся в папке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styles</w:t>
        </w:r>
        <w:r w:rsidRPr="00A874DB">
          <w:rPr>
            <w:rFonts w:ascii="Times New Roman" w:hAnsi="Times New Roman" w:cs="Times New Roman"/>
            <w:sz w:val="28"/>
            <w:szCs w:val="28"/>
            <w:lang w:val="ru-RU"/>
            <w:rPrChange w:id="438" w:author="Пользователь" w:date="2024-02-27T21:01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>:</w:t>
        </w:r>
      </w:ins>
    </w:p>
    <w:p w14:paraId="1B53EDEE" w14:textId="282756DD" w:rsidR="00A874DB" w:rsidRDefault="00A874DB" w:rsidP="000B36F6">
      <w:pPr>
        <w:pStyle w:val="ae"/>
        <w:spacing w:line="360" w:lineRule="auto"/>
        <w:rPr>
          <w:ins w:id="439" w:author="Пользователь" w:date="2024-02-27T21:01:00Z"/>
          <w:rFonts w:ascii="Times New Roman" w:hAnsi="Times New Roman" w:cs="Times New Roman"/>
          <w:sz w:val="28"/>
          <w:szCs w:val="28"/>
          <w:lang w:val="ru-RU"/>
        </w:rPr>
      </w:pPr>
      <w:ins w:id="440" w:author="Пользователь" w:date="2024-02-27T21:01:00Z">
        <w:r>
          <w:rPr>
            <w:noProof/>
            <w:lang w:val="ru-RU"/>
          </w:rPr>
          <w:drawing>
            <wp:inline distT="0" distB="0" distL="0" distR="0" wp14:anchorId="083C1FB9" wp14:editId="16D415AB">
              <wp:extent cx="2292824" cy="851336"/>
              <wp:effectExtent l="0" t="0" r="0" b="6350"/>
              <wp:docPr id="129" name="Рисунок 1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31"/>
                      <a:srcRect r="15609"/>
                      <a:stretch/>
                    </pic:blipFill>
                    <pic:spPr bwMode="auto">
                      <a:xfrm>
                        <a:off x="0" y="0"/>
                        <a:ext cx="2305422" cy="85601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81A3813" w14:textId="77777777" w:rsidR="00A874DB" w:rsidRPr="00A874DB" w:rsidRDefault="00A874DB" w:rsidP="000B36F6">
      <w:pPr>
        <w:pStyle w:val="ae"/>
        <w:spacing w:line="360" w:lineRule="auto"/>
        <w:rPr>
          <w:ins w:id="441" w:author="Пользователь" w:date="2024-02-27T20:24:00Z"/>
          <w:rFonts w:ascii="Times New Roman" w:hAnsi="Times New Roman" w:cs="Times New Roman"/>
          <w:sz w:val="28"/>
          <w:szCs w:val="28"/>
          <w:lang w:val="ru-RU"/>
          <w:rPrChange w:id="442" w:author="Пользователь" w:date="2024-02-27T21:01:00Z">
            <w:rPr>
              <w:ins w:id="443" w:author="Пользователь" w:date="2024-02-27T20:24:00Z"/>
              <w:rFonts w:ascii="Times New Roman" w:hAnsi="Times New Roman" w:cs="Times New Roman"/>
              <w:sz w:val="28"/>
              <w:szCs w:val="28"/>
              <w:lang w:val="en-US"/>
            </w:rPr>
          </w:rPrChange>
        </w:rPr>
      </w:pPr>
    </w:p>
    <w:p w14:paraId="0679E82B" w14:textId="10D704DD" w:rsidR="000B36F6" w:rsidRDefault="000B36F6" w:rsidP="000B36F6">
      <w:pPr>
        <w:pStyle w:val="ae"/>
        <w:spacing w:line="360" w:lineRule="auto"/>
        <w:rPr>
          <w:ins w:id="444" w:author="Пользователь" w:date="2024-02-27T21:02:00Z"/>
          <w:rFonts w:ascii="Times New Roman" w:hAnsi="Times New Roman" w:cs="Times New Roman"/>
          <w:sz w:val="28"/>
          <w:szCs w:val="28"/>
          <w:lang w:val="ru-RU"/>
        </w:rPr>
      </w:pPr>
      <w:ins w:id="445" w:author="Пользователь" w:date="2024-02-27T20:24:00Z">
        <w:r>
          <w:rPr>
            <w:rFonts w:ascii="Times New Roman" w:hAnsi="Times New Roman" w:cs="Times New Roman"/>
            <w:sz w:val="28"/>
            <w:szCs w:val="28"/>
            <w:lang w:val="ru-RU"/>
          </w:rPr>
          <w:lastRenderedPageBreak/>
          <w:t xml:space="preserve">Интерактивный функционал реализован с помощью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CSS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3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Файлы с кодом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хранится в папке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scripts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: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slider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>
          <w:rPr>
            <w:rFonts w:ascii="Times New Roman" w:hAnsi="Times New Roman" w:cs="Times New Roman"/>
            <w:sz w:val="28"/>
            <w:szCs w:val="28"/>
            <w:lang w:val="en-US"/>
          </w:rPr>
          <w:t>js</w:t>
        </w:r>
        <w:proofErr w:type="spellEnd"/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и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2102CF">
          <w:rPr>
            <w:rFonts w:ascii="Times New Roman" w:hAnsi="Times New Roman" w:cs="Times New Roman"/>
            <w:sz w:val="28"/>
            <w:szCs w:val="28"/>
            <w:lang w:val="ru-RU"/>
          </w:rPr>
          <w:t>burger.js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.</w:t>
        </w:r>
      </w:ins>
    </w:p>
    <w:p w14:paraId="27DC08FE" w14:textId="71633E69" w:rsidR="00A874DB" w:rsidRPr="00A874DB" w:rsidRDefault="00A874DB" w:rsidP="000B36F6">
      <w:pPr>
        <w:pStyle w:val="ae"/>
        <w:spacing w:line="360" w:lineRule="auto"/>
        <w:rPr>
          <w:ins w:id="446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  <w:ins w:id="447" w:author="Пользователь" w:date="2024-02-27T21:0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Интерактивный функционал на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CSS</w:t>
        </w:r>
        <w:r w:rsidRPr="00A874DB">
          <w:rPr>
            <w:rFonts w:ascii="Times New Roman" w:hAnsi="Times New Roman" w:cs="Times New Roman"/>
            <w:sz w:val="28"/>
            <w:szCs w:val="28"/>
            <w:lang w:val="ru-RU"/>
            <w:rPrChange w:id="448" w:author="Пользователь" w:date="2024-02-27T21:04:00Z">
              <w:rPr>
                <w:rFonts w:ascii="Times New Roman" w:hAnsi="Times New Roman" w:cs="Times New Roman"/>
                <w:sz w:val="28"/>
                <w:szCs w:val="28"/>
                <w:lang w:val="en-US"/>
              </w:rPr>
            </w:rPrChange>
          </w:rPr>
          <w:t xml:space="preserve">3 – </w:t>
        </w:r>
      </w:ins>
      <w:ins w:id="449" w:author="Пользователь" w:date="2024-02-27T21:05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специальные </w:t>
        </w:r>
      </w:ins>
      <w:ins w:id="450" w:author="Пользователь" w:date="2024-02-27T21:04:00Z">
        <w:r>
          <w:rPr>
            <w:rFonts w:ascii="Times New Roman" w:hAnsi="Times New Roman" w:cs="Times New Roman"/>
            <w:sz w:val="28"/>
            <w:szCs w:val="28"/>
            <w:lang w:val="ru-RU"/>
          </w:rPr>
          <w:t>эффекты появления элементов на экране при открытии страницы (фотографии сотрудников) и открыти</w:t>
        </w:r>
      </w:ins>
      <w:ins w:id="451" w:author="Пользователь" w:date="2024-02-27T21:05:00Z">
        <w:r>
          <w:rPr>
            <w:rFonts w:ascii="Times New Roman" w:hAnsi="Times New Roman" w:cs="Times New Roman"/>
            <w:sz w:val="28"/>
            <w:szCs w:val="28"/>
            <w:lang w:val="ru-RU"/>
          </w:rPr>
          <w:t>и модального окна</w:t>
        </w:r>
      </w:ins>
      <w:ins w:id="452" w:author="Пользователь" w:date="2024-02-27T21:06:00Z">
        <w:r>
          <w:rPr>
            <w:rFonts w:ascii="Times New Roman" w:hAnsi="Times New Roman" w:cs="Times New Roman"/>
            <w:sz w:val="28"/>
            <w:szCs w:val="28"/>
            <w:lang w:val="ru-RU"/>
          </w:rPr>
          <w:t>, а также разнообразные эффекты наведения – например увеличение изображения фотографии сотрудника при наведении кнопки мыши.</w:t>
        </w:r>
      </w:ins>
    </w:p>
    <w:p w14:paraId="0DCC66A8" w14:textId="77777777" w:rsidR="000B36F6" w:rsidRPr="00747D0C" w:rsidRDefault="000B36F6" w:rsidP="000B36F6">
      <w:pPr>
        <w:pStyle w:val="ae"/>
        <w:spacing w:line="360" w:lineRule="auto"/>
        <w:rPr>
          <w:ins w:id="453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  <w:ins w:id="454" w:author="Пользователь" w:date="2024-02-27T20:24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Интерактивный функционал на </w:t>
        </w:r>
        <w:r>
          <w:rPr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747D0C">
          <w:rPr>
            <w:rFonts w:ascii="Times New Roman" w:hAnsi="Times New Roman" w:cs="Times New Roman"/>
            <w:sz w:val="28"/>
            <w:szCs w:val="28"/>
            <w:lang w:val="ru-RU"/>
          </w:rPr>
          <w:t>:</w:t>
        </w:r>
      </w:ins>
    </w:p>
    <w:p w14:paraId="758AF4DF" w14:textId="7619295F" w:rsidR="000B36F6" w:rsidRDefault="00D32484" w:rsidP="000B36F6">
      <w:pPr>
        <w:pStyle w:val="ae"/>
        <w:numPr>
          <w:ilvl w:val="0"/>
          <w:numId w:val="40"/>
        </w:numPr>
        <w:spacing w:line="360" w:lineRule="auto"/>
        <w:rPr>
          <w:ins w:id="455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  <w:ins w:id="456" w:author="Пользователь" w:date="2024-02-27T20:2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Модальное окно с 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подробной информаци</w:t>
        </w:r>
      </w:ins>
      <w:ins w:id="457" w:author="Пользователь" w:date="2024-02-27T20:28:00Z">
        <w:r>
          <w:rPr>
            <w:rFonts w:ascii="Times New Roman" w:hAnsi="Times New Roman" w:cs="Times New Roman"/>
            <w:sz w:val="28"/>
            <w:szCs w:val="28"/>
            <w:lang w:val="ru-RU"/>
          </w:rPr>
          <w:t>ей</w:t>
        </w:r>
      </w:ins>
      <w:ins w:id="458" w:author="Пользователь" w:date="2024-02-27T20:2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о выбранном сотруднике</w:t>
        </w:r>
      </w:ins>
    </w:p>
    <w:p w14:paraId="50052CA5" w14:textId="1E29B311" w:rsidR="000B36F6" w:rsidRDefault="00A874DB" w:rsidP="000B36F6">
      <w:pPr>
        <w:pStyle w:val="ae"/>
        <w:spacing w:line="360" w:lineRule="auto"/>
        <w:rPr>
          <w:ins w:id="459" w:author="Пользователь" w:date="2024-02-27T21:09:00Z"/>
          <w:rFonts w:ascii="Times New Roman" w:hAnsi="Times New Roman" w:cs="Times New Roman"/>
          <w:sz w:val="28"/>
          <w:szCs w:val="28"/>
          <w:lang w:val="ru-RU"/>
        </w:rPr>
      </w:pPr>
      <w:ins w:id="460" w:author="Пользователь" w:date="2024-02-27T21:07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При клике правой кнопкой мыши по </w:t>
        </w:r>
      </w:ins>
      <w:ins w:id="461" w:author="Пользователь" w:date="2024-02-27T21:09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фотографии сотрудника происходит затемнение фона экрана и открывается модальное окно с карточкой </w:t>
        </w:r>
      </w:ins>
      <w:ins w:id="462" w:author="Пользователь" w:date="2024-02-27T21:10:00Z">
        <w:r w:rsidR="00B4042F">
          <w:rPr>
            <w:rFonts w:ascii="Times New Roman" w:hAnsi="Times New Roman" w:cs="Times New Roman"/>
            <w:sz w:val="28"/>
            <w:szCs w:val="28"/>
            <w:lang w:val="ru-RU"/>
          </w:rPr>
          <w:t xml:space="preserve">выбранного </w:t>
        </w:r>
      </w:ins>
      <w:ins w:id="463" w:author="Пользователь" w:date="2024-02-27T21:09:00Z">
        <w:r>
          <w:rPr>
            <w:rFonts w:ascii="Times New Roman" w:hAnsi="Times New Roman" w:cs="Times New Roman"/>
            <w:sz w:val="28"/>
            <w:szCs w:val="28"/>
            <w:lang w:val="ru-RU"/>
          </w:rPr>
          <w:t>сотрудника.</w:t>
        </w:r>
      </w:ins>
    </w:p>
    <w:p w14:paraId="7070E687" w14:textId="17DAAD55" w:rsidR="00A874DB" w:rsidRDefault="00B4042F" w:rsidP="000B36F6">
      <w:pPr>
        <w:pStyle w:val="ae"/>
        <w:spacing w:line="360" w:lineRule="auto"/>
        <w:rPr>
          <w:ins w:id="464" w:author="Пользователь" w:date="2024-02-27T21:10:00Z"/>
          <w:rFonts w:ascii="Times New Roman" w:hAnsi="Times New Roman" w:cs="Times New Roman"/>
          <w:sz w:val="28"/>
          <w:szCs w:val="28"/>
          <w:lang w:val="ru-RU"/>
        </w:rPr>
      </w:pPr>
      <w:ins w:id="465" w:author="Пользователь" w:date="2024-02-27T21:12:00Z">
        <w:r>
          <w:rPr>
            <w:noProof/>
            <w:lang w:val="ru-RU"/>
          </w:rPr>
          <w:drawing>
            <wp:inline distT="0" distB="0" distL="0" distR="0" wp14:anchorId="3B3862E8" wp14:editId="3D14FB72">
              <wp:extent cx="4606973" cy="3382238"/>
              <wp:effectExtent l="0" t="0" r="3175" b="8890"/>
              <wp:docPr id="130" name="Рисунок 1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10549" cy="33848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09F43A" w14:textId="63876EAA" w:rsidR="00B4042F" w:rsidRDefault="00B4042F" w:rsidP="000B36F6">
      <w:pPr>
        <w:pStyle w:val="ae"/>
        <w:spacing w:line="360" w:lineRule="auto"/>
        <w:rPr>
          <w:ins w:id="466" w:author="Пользователь" w:date="2024-02-27T21:09:00Z"/>
          <w:rFonts w:ascii="Times New Roman" w:hAnsi="Times New Roman" w:cs="Times New Roman"/>
          <w:sz w:val="28"/>
          <w:szCs w:val="28"/>
          <w:lang w:val="ru-RU"/>
        </w:rPr>
      </w:pPr>
      <w:ins w:id="467" w:author="Пользователь" w:date="2024-02-27T21:10:00Z">
        <w:r>
          <w:rPr>
            <w:rFonts w:ascii="Times New Roman" w:hAnsi="Times New Roman" w:cs="Times New Roman"/>
            <w:sz w:val="28"/>
            <w:szCs w:val="28"/>
            <w:lang w:val="ru-RU"/>
          </w:rPr>
          <w:t>Пр</w:t>
        </w:r>
      </w:ins>
      <w:ins w:id="468" w:author="Пользователь" w:date="2024-02-27T21:11:00Z">
        <w:r>
          <w:rPr>
            <w:rFonts w:ascii="Times New Roman" w:hAnsi="Times New Roman" w:cs="Times New Roman"/>
            <w:sz w:val="28"/>
            <w:szCs w:val="28"/>
            <w:lang w:val="ru-RU"/>
          </w:rPr>
          <w:t>и нажатии на любое место экрана кроме модального окна или значок</w:t>
        </w:r>
      </w:ins>
      <w:ins w:id="469" w:author="Пользователь" w:date="2024-02-27T21:1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>
          <w:rPr>
            <w:noProof/>
            <w:lang w:val="ru-RU"/>
          </w:rPr>
          <w:drawing>
            <wp:inline distT="0" distB="0" distL="0" distR="0" wp14:anchorId="15889EAF" wp14:editId="12324683">
              <wp:extent cx="226183" cy="195618"/>
              <wp:effectExtent l="0" t="0" r="2540" b="0"/>
              <wp:docPr id="131" name="Рисунок 1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8655" cy="1977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470" w:author="Пользователь" w:date="2024-02-27T21:1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в </w:t>
        </w:r>
      </w:ins>
      <w:ins w:id="471" w:author="Пользователь" w:date="2024-02-27T21:13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правом верхнем углу </w:t>
        </w:r>
      </w:ins>
      <w:ins w:id="472" w:author="Пользователь" w:date="2024-02-27T21:11:00Z">
        <w:r>
          <w:rPr>
            <w:rFonts w:ascii="Times New Roman" w:hAnsi="Times New Roman" w:cs="Times New Roman"/>
            <w:sz w:val="28"/>
            <w:szCs w:val="28"/>
            <w:lang w:val="ru-RU"/>
          </w:rPr>
          <w:t>модально</w:t>
        </w:r>
      </w:ins>
      <w:ins w:id="473" w:author="Пользователь" w:date="2024-02-27T21:14:00Z">
        <w:r>
          <w:rPr>
            <w:rFonts w:ascii="Times New Roman" w:hAnsi="Times New Roman" w:cs="Times New Roman"/>
            <w:sz w:val="28"/>
            <w:szCs w:val="28"/>
            <w:lang w:val="ru-RU"/>
          </w:rPr>
          <w:t>го</w:t>
        </w:r>
      </w:ins>
      <w:ins w:id="474" w:author="Пользователь" w:date="2024-02-27T21:1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окн</w:t>
        </w:r>
      </w:ins>
      <w:ins w:id="475" w:author="Пользователь" w:date="2024-02-27T21:14:00Z">
        <w:r>
          <w:rPr>
            <w:rFonts w:ascii="Times New Roman" w:hAnsi="Times New Roman" w:cs="Times New Roman"/>
            <w:sz w:val="28"/>
            <w:szCs w:val="28"/>
            <w:lang w:val="ru-RU"/>
          </w:rPr>
          <w:t>а</w:t>
        </w:r>
      </w:ins>
      <w:ins w:id="476" w:author="Пользователь" w:date="2024-02-27T21:11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модальное окно закрывается.</w:t>
        </w:r>
      </w:ins>
    </w:p>
    <w:p w14:paraId="4901E3C7" w14:textId="77777777" w:rsidR="00A874DB" w:rsidRPr="00487A38" w:rsidRDefault="00A874DB" w:rsidP="000B36F6">
      <w:pPr>
        <w:pStyle w:val="ae"/>
        <w:spacing w:line="360" w:lineRule="auto"/>
        <w:rPr>
          <w:ins w:id="477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</w:p>
    <w:p w14:paraId="718EA761" w14:textId="77777777" w:rsidR="000B36F6" w:rsidRDefault="000B36F6" w:rsidP="000B36F6">
      <w:pPr>
        <w:pStyle w:val="ae"/>
        <w:numPr>
          <w:ilvl w:val="0"/>
          <w:numId w:val="40"/>
        </w:numPr>
        <w:spacing w:line="360" w:lineRule="auto"/>
        <w:rPr>
          <w:ins w:id="478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  <w:ins w:id="479" w:author="Пользователь" w:date="2024-02-27T20:24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Счетчик </w:t>
        </w:r>
        <w:commentRangeStart w:id="480"/>
        <w:r>
          <w:rPr>
            <w:rFonts w:ascii="Times New Roman" w:hAnsi="Times New Roman" w:cs="Times New Roman"/>
            <w:sz w:val="28"/>
            <w:szCs w:val="28"/>
            <w:lang w:val="ru-RU"/>
          </w:rPr>
          <w:t>товаров</w:t>
        </w:r>
        <w:commentRangeEnd w:id="480"/>
        <w:r>
          <w:rPr>
            <w:rStyle w:val="afe"/>
          </w:rPr>
          <w:commentReference w:id="480"/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>, добавленных в корзину – аналогично главной станице сайта</w:t>
        </w:r>
      </w:ins>
    </w:p>
    <w:p w14:paraId="08B83498" w14:textId="77777777" w:rsidR="000B36F6" w:rsidRDefault="000B36F6" w:rsidP="000B36F6">
      <w:pPr>
        <w:pStyle w:val="ae"/>
        <w:spacing w:line="360" w:lineRule="auto"/>
        <w:rPr>
          <w:ins w:id="481" w:author="Пользователь" w:date="2024-02-27T20:24:00Z"/>
          <w:rFonts w:ascii="Times New Roman" w:hAnsi="Times New Roman" w:cs="Times New Roman"/>
          <w:sz w:val="28"/>
          <w:szCs w:val="28"/>
          <w:lang w:val="ru-RU"/>
        </w:rPr>
      </w:pPr>
      <w:ins w:id="482" w:author="Пользователь" w:date="2024-02-27T20:24:00Z">
        <w:r>
          <w:rPr>
            <w:rFonts w:ascii="Times New Roman" w:hAnsi="Times New Roman" w:cs="Times New Roman"/>
            <w:sz w:val="28"/>
            <w:szCs w:val="28"/>
            <w:lang w:val="ru-RU"/>
          </w:rPr>
          <w:lastRenderedPageBreak/>
          <w:t xml:space="preserve">При нажатии на кнопку - </w:t>
        </w:r>
        <w:r w:rsidRPr="00437337">
          <w:rPr>
            <w:rFonts w:ascii="Times New Roman" w:hAnsi="Times New Roman" w:cs="Times New Roman"/>
            <w:sz w:val="28"/>
            <w:szCs w:val="28"/>
            <w:lang w:val="ru-RU"/>
          </w:rPr>
          <w:t>В корзину</w:t>
        </w:r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 карточки товара, товар добавляется в корзину и счетчик товаров в корзине увеличивается на единицу.</w:t>
        </w:r>
      </w:ins>
    </w:p>
    <w:p w14:paraId="35A55849" w14:textId="33A6726A" w:rsidR="0066759A" w:rsidRDefault="0066759A" w:rsidP="00440254">
      <w:pPr>
        <w:pStyle w:val="ae"/>
        <w:spacing w:line="360" w:lineRule="auto"/>
        <w:rPr>
          <w:ins w:id="483" w:author="Пользователь" w:date="2024-02-27T20:23:00Z"/>
          <w:rFonts w:ascii="Times New Roman" w:hAnsi="Times New Roman" w:cs="Times New Roman"/>
          <w:sz w:val="28"/>
          <w:szCs w:val="28"/>
          <w:lang w:val="ru-RU"/>
        </w:rPr>
      </w:pPr>
    </w:p>
    <w:p w14:paraId="13801D95" w14:textId="2917C1C6" w:rsidR="0066759A" w:rsidRDefault="0066759A" w:rsidP="00440254">
      <w:pPr>
        <w:pStyle w:val="ae"/>
        <w:spacing w:line="360" w:lineRule="auto"/>
        <w:rPr>
          <w:ins w:id="484" w:author="Пользователь" w:date="2024-02-27T20:23:00Z"/>
          <w:rFonts w:ascii="Times New Roman" w:hAnsi="Times New Roman" w:cs="Times New Roman"/>
          <w:sz w:val="28"/>
          <w:szCs w:val="28"/>
          <w:lang w:val="ru-RU"/>
        </w:rPr>
      </w:pPr>
    </w:p>
    <w:p w14:paraId="0F71A41F" w14:textId="25EB276D" w:rsidR="0066759A" w:rsidRDefault="0066759A" w:rsidP="00440254">
      <w:pPr>
        <w:pStyle w:val="ae"/>
        <w:spacing w:line="360" w:lineRule="auto"/>
        <w:rPr>
          <w:ins w:id="485" w:author="Пользователь" w:date="2024-02-27T20:23:00Z"/>
          <w:rFonts w:ascii="Times New Roman" w:hAnsi="Times New Roman" w:cs="Times New Roman"/>
          <w:sz w:val="28"/>
          <w:szCs w:val="28"/>
          <w:lang w:val="ru-RU"/>
        </w:rPr>
      </w:pPr>
    </w:p>
    <w:p w14:paraId="49544EBF" w14:textId="7CAD295C" w:rsidR="0066759A" w:rsidRDefault="0066759A" w:rsidP="00440254">
      <w:pPr>
        <w:pStyle w:val="ae"/>
        <w:spacing w:line="360" w:lineRule="auto"/>
        <w:rPr>
          <w:ins w:id="486" w:author="Пользователь" w:date="2024-02-27T20:23:00Z"/>
          <w:rFonts w:ascii="Times New Roman" w:hAnsi="Times New Roman" w:cs="Times New Roman"/>
          <w:sz w:val="28"/>
          <w:szCs w:val="28"/>
          <w:lang w:val="ru-RU"/>
        </w:rPr>
      </w:pPr>
    </w:p>
    <w:p w14:paraId="1A18A4F6" w14:textId="77777777" w:rsidR="0066759A" w:rsidRDefault="0066759A" w:rsidP="00440254">
      <w:pPr>
        <w:pStyle w:val="ae"/>
        <w:spacing w:line="360" w:lineRule="auto"/>
        <w:rPr>
          <w:ins w:id="487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</w:pPr>
    </w:p>
    <w:p w14:paraId="4CC5FCAC" w14:textId="7FDBA791" w:rsidR="00440254" w:rsidRDefault="008E1472" w:rsidP="008E1472">
      <w:pPr>
        <w:pStyle w:val="ae"/>
        <w:spacing w:line="360" w:lineRule="auto"/>
        <w:rPr>
          <w:ins w:id="488" w:author="Пользователь" w:date="2024-02-27T13:56:00Z"/>
          <w:rFonts w:ascii="Times New Roman" w:hAnsi="Times New Roman" w:cs="Times New Roman"/>
          <w:sz w:val="28"/>
          <w:szCs w:val="28"/>
          <w:lang w:val="ru-RU"/>
        </w:rPr>
        <w:pPrChange w:id="489" w:author="Пользователь" w:date="2024-02-27T14:10:00Z">
          <w:pPr>
            <w:pStyle w:val="ae"/>
            <w:numPr>
              <w:numId w:val="39"/>
            </w:numPr>
            <w:spacing w:line="360" w:lineRule="auto"/>
            <w:ind w:left="720" w:hanging="360"/>
          </w:pPr>
        </w:pPrChange>
      </w:pPr>
      <w:ins w:id="490" w:author="Пользователь" w:date="2024-02-27T14:10:00Z">
        <w:r>
          <w:rPr>
            <w:rFonts w:ascii="Times New Roman" w:hAnsi="Times New Roman" w:cs="Times New Roman"/>
            <w:sz w:val="28"/>
            <w:szCs w:val="28"/>
            <w:lang w:val="ru-RU"/>
          </w:rPr>
          <w:t xml:space="preserve">4. </w:t>
        </w:r>
      </w:ins>
      <w:ins w:id="491" w:author="Пользователь" w:date="2024-02-27T13:56:00Z">
        <w:r w:rsidR="00440254">
          <w:rPr>
            <w:rFonts w:ascii="Times New Roman" w:hAnsi="Times New Roman" w:cs="Times New Roman"/>
            <w:sz w:val="28"/>
            <w:szCs w:val="28"/>
            <w:lang w:val="ru-RU"/>
          </w:rPr>
          <w:t>Страница Корзина – отражение выбранных товаров, возможность изменения единиц товара, удаление товара, подсчет общей цены товара и итоговой цены всех товаров в корзине</w:t>
        </w:r>
      </w:ins>
    </w:p>
    <w:p w14:paraId="7FEC0FE2" w14:textId="77777777" w:rsidR="00440254" w:rsidRPr="00440254" w:rsidRDefault="00440254">
      <w:pPr>
        <w:rPr>
          <w:ins w:id="492" w:author="Пользователь" w:date="2024-02-26T21:26:00Z"/>
          <w:rFonts w:ascii="Times New Roman" w:hAnsi="Times New Roman" w:cs="Times New Roman"/>
          <w:color w:val="000000"/>
          <w:sz w:val="28"/>
          <w:szCs w:val="28"/>
          <w:lang w:val="ru-RU"/>
          <w:rPrChange w:id="493" w:author="Пользователь" w:date="2024-02-27T14:06:00Z">
            <w:rPr>
              <w:ins w:id="494" w:author="Пользователь" w:date="2024-02-26T21:26:00Z"/>
              <w:color w:val="000000"/>
              <w:sz w:val="28"/>
              <w:szCs w:val="28"/>
            </w:rPr>
          </w:rPrChange>
        </w:rPr>
      </w:pPr>
    </w:p>
    <w:p w14:paraId="1801A415" w14:textId="77777777" w:rsidR="00E80AAC" w:rsidRPr="008E1472" w:rsidRDefault="00E80AAC">
      <w:pPr>
        <w:rPr>
          <w:ins w:id="495" w:author="Пользователь" w:date="2024-02-26T21:26:00Z"/>
          <w:rFonts w:ascii="Times New Roman" w:hAnsi="Times New Roman" w:cs="Times New Roman"/>
          <w:color w:val="000000"/>
          <w:sz w:val="28"/>
          <w:szCs w:val="28"/>
          <w:lang w:val="ru-RU"/>
          <w:rPrChange w:id="496" w:author="Пользователь" w:date="2024-02-27T14:07:00Z">
            <w:rPr>
              <w:ins w:id="497" w:author="Пользователь" w:date="2024-02-26T21:26:00Z"/>
              <w:color w:val="000000"/>
              <w:sz w:val="28"/>
              <w:szCs w:val="28"/>
            </w:rPr>
          </w:rPrChange>
        </w:rPr>
      </w:pPr>
    </w:p>
    <w:p w14:paraId="58DD1754" w14:textId="54428BFF" w:rsidR="00E80AAC" w:rsidRDefault="00E80AAC">
      <w:pPr>
        <w:rPr>
          <w:ins w:id="498" w:author="Пользователь" w:date="2024-02-26T21:26:00Z"/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ins w:id="499" w:author="Пользователь" w:date="2024-02-26T21:26:00Z">
        <w:r>
          <w:rPr>
            <w:color w:val="000000"/>
            <w:sz w:val="28"/>
            <w:szCs w:val="28"/>
          </w:rPr>
          <w:br w:type="page"/>
        </w:r>
      </w:ins>
    </w:p>
    <w:p w14:paraId="7B08F61A" w14:textId="77777777" w:rsidR="00E80AAC" w:rsidRPr="00E62814" w:rsidRDefault="00E80AAC" w:rsidP="000664B3">
      <w:pPr>
        <w:pStyle w:val="a7"/>
        <w:shd w:val="clear" w:color="auto" w:fill="FFFFFF"/>
        <w:spacing w:before="0" w:beforeAutospacing="0" w:after="0" w:afterAutospacing="0" w:line="360" w:lineRule="auto"/>
        <w:ind w:left="1800"/>
        <w:rPr>
          <w:color w:val="000000"/>
          <w:sz w:val="28"/>
          <w:szCs w:val="28"/>
        </w:rPr>
      </w:pPr>
    </w:p>
    <w:p w14:paraId="50C23ABA" w14:textId="116D2D07" w:rsidR="00C6528C" w:rsidRDefault="00C6528C" w:rsidP="001D50A3">
      <w:pPr>
        <w:pStyle w:val="1"/>
      </w:pPr>
      <w:bookmarkStart w:id="500" w:name="_Toc159876997"/>
      <w:r w:rsidRPr="000E6ECE">
        <w:t>Провер</w:t>
      </w:r>
      <w:r>
        <w:t xml:space="preserve">ка </w:t>
      </w:r>
      <w:r w:rsidRPr="000E6ECE">
        <w:t>веб-сайт</w:t>
      </w:r>
      <w:r>
        <w:t>а</w:t>
      </w:r>
      <w:r w:rsidRPr="000E6ECE">
        <w:t xml:space="preserve"> на ошибки</w:t>
      </w:r>
      <w:bookmarkEnd w:id="500"/>
    </w:p>
    <w:p w14:paraId="246525C2" w14:textId="555BABD0" w:rsidR="00051E03" w:rsidRDefault="00051E03" w:rsidP="00CC518A">
      <w:pPr>
        <w:pStyle w:val="ae"/>
      </w:pPr>
    </w:p>
    <w:p w14:paraId="4653E51C" w14:textId="0F72A28F" w:rsidR="00C6528C" w:rsidRPr="003325D2" w:rsidRDefault="003325D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3325D2">
        <w:rPr>
          <w:b/>
          <w:color w:val="000000"/>
          <w:sz w:val="28"/>
          <w:szCs w:val="28"/>
        </w:rPr>
        <w:t>Проверка</w:t>
      </w:r>
      <w:r w:rsidR="00725857">
        <w:rPr>
          <w:b/>
          <w:color w:val="000000"/>
          <w:sz w:val="28"/>
          <w:szCs w:val="28"/>
        </w:rPr>
        <w:t xml:space="preserve"> синтаксиса и</w:t>
      </w:r>
      <w:r w:rsidRPr="003325D2">
        <w:rPr>
          <w:b/>
          <w:color w:val="000000"/>
          <w:sz w:val="28"/>
          <w:szCs w:val="28"/>
        </w:rPr>
        <w:t xml:space="preserve"> </w:t>
      </w:r>
      <w:proofErr w:type="spellStart"/>
      <w:r w:rsidRPr="003325D2">
        <w:rPr>
          <w:b/>
          <w:color w:val="000000"/>
          <w:sz w:val="28"/>
          <w:szCs w:val="28"/>
        </w:rPr>
        <w:t>типографики</w:t>
      </w:r>
      <w:proofErr w:type="spellEnd"/>
      <w:r w:rsidR="00725857">
        <w:rPr>
          <w:b/>
          <w:color w:val="000000"/>
          <w:sz w:val="28"/>
          <w:szCs w:val="28"/>
        </w:rPr>
        <w:t xml:space="preserve"> текста</w:t>
      </w:r>
    </w:p>
    <w:p w14:paraId="35AE0094" w14:textId="77777777" w:rsidR="00725857" w:rsidRPr="0001283D" w:rsidRDefault="00725857" w:rsidP="0001283D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1283D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Проведена проверка текста на наличие синтаксических ошибок. Ошибок не обнаружено.</w:t>
      </w:r>
    </w:p>
    <w:p w14:paraId="263C0BE1" w14:textId="709045B1" w:rsidR="00351AFA" w:rsidRPr="0001283D" w:rsidRDefault="00351AFA" w:rsidP="0001283D">
      <w:pPr>
        <w:pStyle w:val="ae"/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128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подготовки </w:t>
      </w:r>
      <w:proofErr w:type="spellStart"/>
      <w:r w:rsidRPr="0001283D">
        <w:rPr>
          <w:rFonts w:ascii="Times New Roman" w:hAnsi="Times New Roman" w:cs="Times New Roman"/>
          <w:color w:val="000000"/>
          <w:sz w:val="28"/>
          <w:szCs w:val="28"/>
          <w:lang w:val="ru-RU"/>
        </w:rPr>
        <w:t>типографики</w:t>
      </w:r>
      <w:proofErr w:type="spellEnd"/>
      <w:r w:rsidRPr="000128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текста сайта перед его загрузкой в интернет использована программа «Типограф» студии Лебедева - </w:t>
      </w:r>
      <w:hyperlink r:id="rId134" w:history="1">
        <w:r w:rsidRPr="0001283D">
          <w:rPr>
            <w:rFonts w:ascii="Times New Roman" w:hAnsi="Times New Roman" w:cs="Times New Roman"/>
            <w:color w:val="000000"/>
            <w:sz w:val="28"/>
            <w:szCs w:val="28"/>
            <w:lang w:val="ru-RU"/>
          </w:rPr>
          <w:t>https://www.artlebedev.ru/typograf/</w:t>
        </w:r>
      </w:hyperlink>
    </w:p>
    <w:p w14:paraId="32D09964" w14:textId="310CB6AC" w:rsidR="009E6104" w:rsidRDefault="009E6104" w:rsidP="00C6528C">
      <w:pPr>
        <w:pStyle w:val="a7"/>
        <w:shd w:val="clear" w:color="auto" w:fill="FFFFFF"/>
        <w:spacing w:before="0" w:beforeAutospacing="0" w:after="0" w:afterAutospacing="0" w:line="360" w:lineRule="auto"/>
        <w:ind w:left="72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D790E6" wp14:editId="4E551F73">
            <wp:extent cx="5733415" cy="4377690"/>
            <wp:effectExtent l="0" t="0" r="63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B70E" w14:textId="78AAAC68" w:rsidR="00351AFA" w:rsidRDefault="00C07557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соответствие с рекомендациями </w:t>
      </w:r>
      <w:r w:rsidRPr="00351AFA">
        <w:rPr>
          <w:color w:val="000000"/>
          <w:sz w:val="28"/>
          <w:szCs w:val="28"/>
        </w:rPr>
        <w:t>«Типограф»</w:t>
      </w:r>
      <w:r>
        <w:rPr>
          <w:color w:val="000000"/>
          <w:sz w:val="28"/>
          <w:szCs w:val="28"/>
        </w:rPr>
        <w:t xml:space="preserve"> произведено редактирование текста.</w:t>
      </w:r>
    </w:p>
    <w:p w14:paraId="46A519A0" w14:textId="77777777" w:rsidR="00A73AAF" w:rsidRDefault="00A73AAF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41A6DD57" w14:textId="77777777" w:rsidR="00A73AAF" w:rsidRPr="00791DC8" w:rsidRDefault="00A73AAF" w:rsidP="00A73AAF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791DC8">
        <w:rPr>
          <w:b/>
          <w:color w:val="000000"/>
          <w:sz w:val="28"/>
          <w:szCs w:val="28"/>
        </w:rPr>
        <w:t xml:space="preserve">Тестирование </w:t>
      </w:r>
      <w:r w:rsidRPr="00791DC8">
        <w:rPr>
          <w:b/>
          <w:color w:val="000000"/>
          <w:sz w:val="28"/>
          <w:szCs w:val="28"/>
          <w:lang w:val="en-US"/>
        </w:rPr>
        <w:t>HTML</w:t>
      </w:r>
      <w:r w:rsidRPr="00791DC8">
        <w:rPr>
          <w:b/>
          <w:color w:val="000000"/>
          <w:sz w:val="28"/>
          <w:szCs w:val="28"/>
        </w:rPr>
        <w:t xml:space="preserve"> кода</w:t>
      </w:r>
    </w:p>
    <w:p w14:paraId="6CDF5203" w14:textId="77777777" w:rsidR="00A73AAF" w:rsidRPr="00BE1608" w:rsidRDefault="00A73AAF" w:rsidP="00A73AAF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BE1608">
        <w:rPr>
          <w:color w:val="000000"/>
          <w:sz w:val="28"/>
          <w:szCs w:val="28"/>
        </w:rPr>
        <w:lastRenderedPageBreak/>
        <w:t>HTML код</w:t>
      </w:r>
      <w:r w:rsidRPr="007E2AB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успешно проверен </w:t>
      </w:r>
      <w:r w:rsidRPr="00BE1608">
        <w:rPr>
          <w:color w:val="000000"/>
          <w:sz w:val="28"/>
          <w:szCs w:val="28"/>
        </w:rPr>
        <w:t xml:space="preserve">на </w:t>
      </w:r>
      <w:proofErr w:type="spellStart"/>
      <w:r w:rsidRPr="00BE1608">
        <w:rPr>
          <w:color w:val="000000"/>
          <w:sz w:val="28"/>
          <w:szCs w:val="28"/>
        </w:rPr>
        <w:t>валидность</w:t>
      </w:r>
      <w:proofErr w:type="spellEnd"/>
      <w:r w:rsidRPr="00BE1608">
        <w:rPr>
          <w:color w:val="000000"/>
          <w:sz w:val="28"/>
          <w:szCs w:val="28"/>
        </w:rPr>
        <w:t xml:space="preserve"> т.е. соответствие стандартам W3C (</w:t>
      </w:r>
      <w:proofErr w:type="spellStart"/>
      <w:r w:rsidRPr="00BE1608">
        <w:rPr>
          <w:color w:val="000000"/>
          <w:sz w:val="28"/>
          <w:szCs w:val="28"/>
        </w:rPr>
        <w:t>The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World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Wide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Web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Consortium</w:t>
      </w:r>
      <w:proofErr w:type="spellEnd"/>
      <w:r w:rsidRPr="00BE1608">
        <w:rPr>
          <w:color w:val="000000"/>
          <w:sz w:val="28"/>
          <w:szCs w:val="28"/>
        </w:rPr>
        <w:t xml:space="preserve">) с использованием онлайн </w:t>
      </w:r>
      <w:proofErr w:type="spellStart"/>
      <w:r w:rsidRPr="00BE1608">
        <w:rPr>
          <w:color w:val="000000"/>
          <w:sz w:val="28"/>
          <w:szCs w:val="28"/>
        </w:rPr>
        <w:t>валидатора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hyperlink r:id="rId136" w:history="1">
        <w:r w:rsidRPr="00BE1608">
          <w:rPr>
            <w:color w:val="000000"/>
            <w:sz w:val="28"/>
            <w:szCs w:val="28"/>
          </w:rPr>
          <w:t>https://validator.w3.org/</w:t>
        </w:r>
      </w:hyperlink>
    </w:p>
    <w:p w14:paraId="4E5A35F3" w14:textId="77777777" w:rsidR="00A73AAF" w:rsidRPr="00BE1608" w:rsidRDefault="00A73AAF" w:rsidP="00A73AAF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BE1608">
        <w:rPr>
          <w:color w:val="000000"/>
          <w:sz w:val="28"/>
          <w:szCs w:val="28"/>
        </w:rPr>
        <w:t xml:space="preserve">Проверка </w:t>
      </w:r>
      <w:r>
        <w:rPr>
          <w:color w:val="000000"/>
          <w:sz w:val="28"/>
          <w:szCs w:val="28"/>
        </w:rPr>
        <w:t xml:space="preserve">на </w:t>
      </w:r>
      <w:proofErr w:type="spellStart"/>
      <w:r>
        <w:rPr>
          <w:color w:val="000000"/>
          <w:sz w:val="28"/>
          <w:szCs w:val="28"/>
        </w:rPr>
        <w:t>валидаторе</w:t>
      </w:r>
      <w:proofErr w:type="spellEnd"/>
      <w:r>
        <w:rPr>
          <w:color w:val="000000"/>
          <w:sz w:val="28"/>
          <w:szCs w:val="28"/>
        </w:rPr>
        <w:t xml:space="preserve"> </w:t>
      </w:r>
      <w:r w:rsidRPr="00BE1608">
        <w:rPr>
          <w:color w:val="000000"/>
          <w:sz w:val="28"/>
          <w:szCs w:val="28"/>
        </w:rPr>
        <w:t>охватывает следующие аспекты:</w:t>
      </w:r>
    </w:p>
    <w:p w14:paraId="75D484AA" w14:textId="77777777" w:rsidR="00A73AAF" w:rsidRPr="00BE1608" w:rsidRDefault="00A73AAF" w:rsidP="00A73AAF">
      <w:pPr>
        <w:pStyle w:val="a7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auto"/>
        <w:ind w:left="0"/>
        <w:rPr>
          <w:color w:val="000000"/>
          <w:sz w:val="28"/>
          <w:szCs w:val="28"/>
        </w:rPr>
      </w:pPr>
      <w:r w:rsidRPr="00BE1608">
        <w:rPr>
          <w:color w:val="000000"/>
          <w:sz w:val="28"/>
          <w:szCs w:val="28"/>
        </w:rPr>
        <w:t>Проверка синтаксических ошибок</w:t>
      </w:r>
    </w:p>
    <w:p w14:paraId="74F26258" w14:textId="77777777" w:rsidR="00A73AAF" w:rsidRPr="00BE1608" w:rsidRDefault="00A73AAF" w:rsidP="00A73AAF">
      <w:pPr>
        <w:pStyle w:val="a7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auto"/>
        <w:ind w:left="0"/>
        <w:rPr>
          <w:color w:val="000000"/>
          <w:sz w:val="28"/>
          <w:szCs w:val="28"/>
        </w:rPr>
      </w:pPr>
      <w:r w:rsidRPr="00BE1608">
        <w:rPr>
          <w:color w:val="000000"/>
          <w:sz w:val="28"/>
          <w:szCs w:val="28"/>
        </w:rPr>
        <w:t xml:space="preserve">Проверка вложенности тегов </w:t>
      </w:r>
    </w:p>
    <w:p w14:paraId="11B3BC16" w14:textId="77777777" w:rsidR="00A73AAF" w:rsidRPr="00BE1608" w:rsidRDefault="00A73AAF" w:rsidP="00A73AAF">
      <w:pPr>
        <w:pStyle w:val="a7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auto"/>
        <w:ind w:left="0"/>
        <w:rPr>
          <w:color w:val="000000"/>
          <w:sz w:val="28"/>
          <w:szCs w:val="28"/>
        </w:rPr>
      </w:pPr>
      <w:proofErr w:type="spellStart"/>
      <w:r w:rsidRPr="00BE1608">
        <w:rPr>
          <w:color w:val="000000"/>
          <w:sz w:val="28"/>
          <w:szCs w:val="28"/>
        </w:rPr>
        <w:t>Валидация</w:t>
      </w:r>
      <w:proofErr w:type="spellEnd"/>
      <w:r w:rsidRPr="00BE1608">
        <w:rPr>
          <w:color w:val="000000"/>
          <w:sz w:val="28"/>
          <w:szCs w:val="28"/>
        </w:rPr>
        <w:t xml:space="preserve"> DTD — анализ кода на соответствие </w:t>
      </w:r>
      <w:proofErr w:type="spellStart"/>
      <w:r w:rsidRPr="00BE1608">
        <w:rPr>
          <w:color w:val="000000"/>
          <w:sz w:val="28"/>
          <w:szCs w:val="28"/>
        </w:rPr>
        <w:t>Document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Type</w:t>
      </w:r>
      <w:proofErr w:type="spellEnd"/>
      <w:r w:rsidRPr="00BE1608">
        <w:rPr>
          <w:color w:val="000000"/>
          <w:sz w:val="28"/>
          <w:szCs w:val="28"/>
        </w:rPr>
        <w:t xml:space="preserve"> </w:t>
      </w:r>
      <w:proofErr w:type="spellStart"/>
      <w:r w:rsidRPr="00BE1608">
        <w:rPr>
          <w:color w:val="000000"/>
          <w:sz w:val="28"/>
          <w:szCs w:val="28"/>
        </w:rPr>
        <w:t>Definition</w:t>
      </w:r>
      <w:proofErr w:type="spellEnd"/>
      <w:r w:rsidRPr="00BE1608">
        <w:rPr>
          <w:color w:val="000000"/>
          <w:sz w:val="28"/>
          <w:szCs w:val="28"/>
        </w:rPr>
        <w:t xml:space="preserve"> включающая проверку названий тегов, атрибутов, </w:t>
      </w:r>
      <w:r w:rsidRPr="007E2ABB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встраивания</w:t>
      </w:r>
      <w:r w:rsidRPr="007E2ABB">
        <w:rPr>
          <w:color w:val="000000"/>
          <w:sz w:val="28"/>
          <w:szCs w:val="28"/>
        </w:rPr>
        <w:t>”</w:t>
      </w:r>
      <w:r w:rsidRPr="00BE1608">
        <w:rPr>
          <w:color w:val="000000"/>
          <w:sz w:val="28"/>
          <w:szCs w:val="28"/>
        </w:rPr>
        <w:t xml:space="preserve"> тегов</w:t>
      </w:r>
    </w:p>
    <w:p w14:paraId="3743640C" w14:textId="77777777" w:rsidR="00A73AAF" w:rsidRPr="00BE1608" w:rsidRDefault="00A73AAF" w:rsidP="00A73AAF">
      <w:pPr>
        <w:pStyle w:val="a7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auto"/>
        <w:ind w:left="0"/>
        <w:rPr>
          <w:color w:val="000000"/>
          <w:sz w:val="28"/>
          <w:szCs w:val="28"/>
        </w:rPr>
      </w:pPr>
      <w:r w:rsidRPr="00BE1608">
        <w:rPr>
          <w:color w:val="000000"/>
          <w:sz w:val="28"/>
          <w:szCs w:val="28"/>
        </w:rPr>
        <w:t>Проверка на посторонние элементы, отсутствующие в DTD</w:t>
      </w:r>
    </w:p>
    <w:p w14:paraId="2F61E1D9" w14:textId="00550CCF" w:rsidR="00A73AAF" w:rsidRDefault="00A73AAF" w:rsidP="00A73AAF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86E59">
        <w:rPr>
          <w:color w:val="000000"/>
          <w:sz w:val="28"/>
          <w:szCs w:val="28"/>
        </w:rPr>
        <w:t>Чистота HTML кода является важным фактором влияющем на скорость загрузки веб-страницы, корректность отображения содержимого сайта на разных устройствах и браузерах, качество поисковой индексации в поисковых системах.</w:t>
      </w:r>
    </w:p>
    <w:p w14:paraId="5922123B" w14:textId="77777777" w:rsidR="00A73AAF" w:rsidRDefault="00A73AAF" w:rsidP="00A73AAF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223774" wp14:editId="3AB624B3">
            <wp:extent cx="5733415" cy="4531360"/>
            <wp:effectExtent l="0" t="0" r="63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A6FA" w14:textId="766699DB" w:rsidR="00C07557" w:rsidRPr="00C07557" w:rsidRDefault="00C07557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C07557">
        <w:rPr>
          <w:b/>
          <w:color w:val="000000"/>
          <w:sz w:val="28"/>
          <w:szCs w:val="28"/>
        </w:rPr>
        <w:t>Функциональное тестирование</w:t>
      </w:r>
    </w:p>
    <w:p w14:paraId="3E74ECE1" w14:textId="00E87F44" w:rsidR="005D2F92" w:rsidRDefault="005D2F9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 и после размещения сайта в сети интернет проведено тестирование функционала сайта – меню навигации, работа кнопок, анимационные эффекты,</w:t>
      </w:r>
      <w:r w:rsidR="00725857">
        <w:rPr>
          <w:color w:val="000000"/>
          <w:sz w:val="28"/>
          <w:szCs w:val="28"/>
        </w:rPr>
        <w:t xml:space="preserve"> </w:t>
      </w:r>
      <w:r w:rsidR="00725857">
        <w:rPr>
          <w:color w:val="000000"/>
          <w:sz w:val="28"/>
          <w:szCs w:val="28"/>
        </w:rPr>
        <w:lastRenderedPageBreak/>
        <w:t xml:space="preserve">переключение вкладок, счетчик товаров в корзине, </w:t>
      </w:r>
      <w:r>
        <w:rPr>
          <w:color w:val="000000"/>
          <w:sz w:val="28"/>
          <w:szCs w:val="28"/>
        </w:rPr>
        <w:t>корректность</w:t>
      </w:r>
      <w:r w:rsidR="00725857">
        <w:rPr>
          <w:color w:val="000000"/>
          <w:sz w:val="28"/>
          <w:szCs w:val="28"/>
        </w:rPr>
        <w:t xml:space="preserve"> переходов внутри страницы.</w:t>
      </w:r>
    </w:p>
    <w:p w14:paraId="61C23404" w14:textId="7FDE57D3" w:rsidR="005D2F92" w:rsidRDefault="005D2F9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результатам тестов были устранены обнаруженные недочеты в работе мобильной версии сайта.</w:t>
      </w:r>
    </w:p>
    <w:p w14:paraId="4ADD5C67" w14:textId="77777777" w:rsidR="0051750E" w:rsidRPr="0051750E" w:rsidRDefault="0051750E" w:rsidP="00C07557">
      <w:pPr>
        <w:pStyle w:val="a7"/>
        <w:shd w:val="clear" w:color="auto" w:fill="FFFFFF"/>
        <w:spacing w:before="0" w:beforeAutospacing="0" w:after="0" w:afterAutospacing="0" w:line="360" w:lineRule="auto"/>
        <w:ind w:left="720"/>
        <w:rPr>
          <w:color w:val="000000"/>
          <w:sz w:val="28"/>
          <w:szCs w:val="28"/>
        </w:rPr>
      </w:pPr>
    </w:p>
    <w:p w14:paraId="529B9FEF" w14:textId="13F731E6" w:rsidR="00C07557" w:rsidRDefault="00C07557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C07557">
        <w:rPr>
          <w:b/>
          <w:color w:val="000000"/>
          <w:sz w:val="28"/>
          <w:szCs w:val="28"/>
        </w:rPr>
        <w:t xml:space="preserve">Тестирование пользовательского интерфейса и </w:t>
      </w:r>
      <w:r w:rsidR="00D75A86">
        <w:rPr>
          <w:b/>
          <w:color w:val="000000"/>
          <w:sz w:val="28"/>
          <w:szCs w:val="28"/>
        </w:rPr>
        <w:t>опыта (</w:t>
      </w:r>
      <w:r w:rsidR="00D75A86">
        <w:rPr>
          <w:b/>
          <w:color w:val="000000"/>
          <w:sz w:val="28"/>
          <w:szCs w:val="28"/>
          <w:lang w:val="en-US"/>
        </w:rPr>
        <w:t>UX</w:t>
      </w:r>
      <w:r w:rsidR="00D75A86" w:rsidRPr="00D75A86">
        <w:rPr>
          <w:b/>
          <w:color w:val="000000"/>
          <w:sz w:val="28"/>
          <w:szCs w:val="28"/>
        </w:rPr>
        <w:t>/</w:t>
      </w:r>
      <w:r w:rsidR="00D75A86">
        <w:rPr>
          <w:b/>
          <w:color w:val="000000"/>
          <w:sz w:val="28"/>
          <w:szCs w:val="28"/>
          <w:lang w:val="en-US"/>
        </w:rPr>
        <w:t>UI</w:t>
      </w:r>
      <w:r w:rsidR="00D75A86" w:rsidRPr="00D75A86">
        <w:rPr>
          <w:b/>
          <w:color w:val="000000"/>
          <w:sz w:val="28"/>
          <w:szCs w:val="28"/>
        </w:rPr>
        <w:t xml:space="preserve"> </w:t>
      </w:r>
      <w:r w:rsidR="00D75A86">
        <w:rPr>
          <w:b/>
          <w:color w:val="000000"/>
          <w:sz w:val="28"/>
          <w:szCs w:val="28"/>
        </w:rPr>
        <w:t>тестирование)</w:t>
      </w:r>
    </w:p>
    <w:p w14:paraId="2E5EA82D" w14:textId="116F135D" w:rsidR="00D75A86" w:rsidRDefault="00D75A86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C719C9">
        <w:rPr>
          <w:color w:val="000000"/>
          <w:sz w:val="28"/>
          <w:szCs w:val="28"/>
        </w:rPr>
        <w:t xml:space="preserve">Проведено качественное </w:t>
      </w:r>
      <w:r w:rsidR="00C719C9" w:rsidRPr="00C719C9">
        <w:rPr>
          <w:color w:val="000000"/>
          <w:sz w:val="28"/>
          <w:szCs w:val="28"/>
          <w:lang w:val="en-US"/>
        </w:rPr>
        <w:t>UX</w:t>
      </w:r>
      <w:r w:rsidR="00C719C9" w:rsidRPr="00C719C9">
        <w:rPr>
          <w:color w:val="000000"/>
          <w:sz w:val="28"/>
          <w:szCs w:val="28"/>
        </w:rPr>
        <w:t>/</w:t>
      </w:r>
      <w:r w:rsidR="00C719C9" w:rsidRPr="00C719C9">
        <w:rPr>
          <w:color w:val="000000"/>
          <w:sz w:val="28"/>
          <w:szCs w:val="28"/>
          <w:lang w:val="en-US"/>
        </w:rPr>
        <w:t>UI</w:t>
      </w:r>
      <w:r w:rsidR="00C719C9" w:rsidRPr="00C719C9">
        <w:rPr>
          <w:color w:val="000000"/>
          <w:sz w:val="28"/>
          <w:szCs w:val="28"/>
        </w:rPr>
        <w:t xml:space="preserve"> исследование на группе пользователей в форме краткого интервью по результатам тестового использования сайта на компьютере</w:t>
      </w:r>
      <w:r w:rsidR="00A73AAF">
        <w:rPr>
          <w:color w:val="000000"/>
          <w:sz w:val="28"/>
          <w:szCs w:val="28"/>
        </w:rPr>
        <w:t>, планшете</w:t>
      </w:r>
      <w:r w:rsidR="00C719C9" w:rsidRPr="00C719C9">
        <w:rPr>
          <w:color w:val="000000"/>
          <w:sz w:val="28"/>
          <w:szCs w:val="28"/>
        </w:rPr>
        <w:t xml:space="preserve"> и смартфоне. Все участники опроса высоко оценили, как внешний вид продукта, так и удобство использования функционала сайта – меню, переходы, кнопки</w:t>
      </w:r>
      <w:r w:rsidR="00C719C9">
        <w:rPr>
          <w:color w:val="000000"/>
          <w:sz w:val="28"/>
          <w:szCs w:val="28"/>
        </w:rPr>
        <w:t>.</w:t>
      </w:r>
    </w:p>
    <w:p w14:paraId="268AD863" w14:textId="77777777" w:rsidR="0001283D" w:rsidRPr="00C719C9" w:rsidRDefault="0001283D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23FC2538" w14:textId="379C0FFA" w:rsidR="003325D2" w:rsidRPr="003325D2" w:rsidRDefault="003325D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3325D2">
        <w:rPr>
          <w:b/>
          <w:color w:val="000000"/>
          <w:sz w:val="28"/>
          <w:szCs w:val="28"/>
        </w:rPr>
        <w:t>Тестирование совместимости с браузерами</w:t>
      </w:r>
    </w:p>
    <w:p w14:paraId="4382FB89" w14:textId="40BEF287" w:rsidR="00404537" w:rsidRPr="009917E1" w:rsidRDefault="00404537" w:rsidP="00950BC8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был протестирован на всех широко </w:t>
      </w:r>
      <w:r w:rsidR="009917E1">
        <w:rPr>
          <w:color w:val="000000"/>
          <w:sz w:val="28"/>
          <w:szCs w:val="28"/>
        </w:rPr>
        <w:t>используемых в России</w:t>
      </w:r>
      <w:r>
        <w:rPr>
          <w:color w:val="000000"/>
          <w:sz w:val="28"/>
          <w:szCs w:val="28"/>
        </w:rPr>
        <w:t xml:space="preserve"> браузерах - </w:t>
      </w:r>
      <w:proofErr w:type="spellStart"/>
      <w:r w:rsidR="009917E1" w:rsidRPr="009917E1">
        <w:rPr>
          <w:color w:val="000000"/>
          <w:sz w:val="28"/>
          <w:szCs w:val="28"/>
        </w:rPr>
        <w:t>Google</w:t>
      </w:r>
      <w:proofErr w:type="spellEnd"/>
      <w:r w:rsidR="009917E1" w:rsidRPr="009917E1">
        <w:rPr>
          <w:color w:val="000000"/>
          <w:sz w:val="28"/>
          <w:szCs w:val="28"/>
        </w:rPr>
        <w:t xml:space="preserve"> </w:t>
      </w:r>
      <w:proofErr w:type="spellStart"/>
      <w:r w:rsidR="009917E1" w:rsidRPr="009917E1">
        <w:rPr>
          <w:color w:val="000000"/>
          <w:sz w:val="28"/>
          <w:szCs w:val="28"/>
        </w:rPr>
        <w:t>Chrome</w:t>
      </w:r>
      <w:proofErr w:type="spellEnd"/>
      <w:r w:rsidR="009917E1" w:rsidRPr="009917E1">
        <w:rPr>
          <w:color w:val="000000"/>
          <w:sz w:val="28"/>
          <w:szCs w:val="28"/>
        </w:rPr>
        <w:t xml:space="preserve">, YA, </w:t>
      </w:r>
      <w:proofErr w:type="spellStart"/>
      <w:r w:rsidR="009917E1" w:rsidRPr="009917E1">
        <w:rPr>
          <w:color w:val="000000"/>
          <w:sz w:val="28"/>
          <w:szCs w:val="28"/>
        </w:rPr>
        <w:t>Mozilla</w:t>
      </w:r>
      <w:proofErr w:type="spellEnd"/>
      <w:r w:rsidR="009917E1" w:rsidRPr="009917E1">
        <w:rPr>
          <w:color w:val="000000"/>
          <w:sz w:val="28"/>
          <w:szCs w:val="28"/>
        </w:rPr>
        <w:t xml:space="preserve"> </w:t>
      </w:r>
      <w:proofErr w:type="spellStart"/>
      <w:r w:rsidR="009917E1" w:rsidRPr="009917E1">
        <w:rPr>
          <w:color w:val="000000"/>
          <w:sz w:val="28"/>
          <w:szCs w:val="28"/>
        </w:rPr>
        <w:t>Firefox</w:t>
      </w:r>
      <w:proofErr w:type="spellEnd"/>
      <w:r w:rsidR="009917E1" w:rsidRPr="009917E1">
        <w:rPr>
          <w:color w:val="000000"/>
          <w:sz w:val="28"/>
          <w:szCs w:val="28"/>
        </w:rPr>
        <w:t xml:space="preserve">, </w:t>
      </w:r>
      <w:proofErr w:type="spellStart"/>
      <w:r w:rsidR="009917E1" w:rsidRPr="009917E1">
        <w:rPr>
          <w:color w:val="000000"/>
          <w:sz w:val="28"/>
          <w:szCs w:val="28"/>
        </w:rPr>
        <w:t>Safari</w:t>
      </w:r>
      <w:proofErr w:type="spellEnd"/>
      <w:r w:rsidR="009917E1" w:rsidRPr="009917E1">
        <w:rPr>
          <w:color w:val="000000"/>
          <w:sz w:val="28"/>
          <w:szCs w:val="28"/>
        </w:rPr>
        <w:t xml:space="preserve">, </w:t>
      </w:r>
      <w:proofErr w:type="spellStart"/>
      <w:r w:rsidR="009917E1" w:rsidRPr="009917E1">
        <w:rPr>
          <w:color w:val="000000"/>
          <w:sz w:val="28"/>
          <w:szCs w:val="28"/>
        </w:rPr>
        <w:t>Microsoft</w:t>
      </w:r>
      <w:proofErr w:type="spellEnd"/>
      <w:r w:rsidR="009917E1" w:rsidRPr="009917E1">
        <w:rPr>
          <w:color w:val="000000"/>
          <w:sz w:val="28"/>
          <w:szCs w:val="28"/>
        </w:rPr>
        <w:t xml:space="preserve"> </w:t>
      </w:r>
      <w:proofErr w:type="spellStart"/>
      <w:r w:rsidR="009917E1" w:rsidRPr="009917E1">
        <w:rPr>
          <w:color w:val="000000"/>
          <w:sz w:val="28"/>
          <w:szCs w:val="28"/>
        </w:rPr>
        <w:t>Edge</w:t>
      </w:r>
      <w:proofErr w:type="spellEnd"/>
      <w:r w:rsidR="00807476">
        <w:rPr>
          <w:color w:val="000000"/>
          <w:sz w:val="28"/>
          <w:szCs w:val="28"/>
        </w:rPr>
        <w:t xml:space="preserve">, </w:t>
      </w:r>
      <w:proofErr w:type="spellStart"/>
      <w:r w:rsidR="00807476">
        <w:rPr>
          <w:color w:val="000000"/>
          <w:sz w:val="28"/>
          <w:szCs w:val="28"/>
        </w:rPr>
        <w:t>Opera</w:t>
      </w:r>
      <w:proofErr w:type="spellEnd"/>
      <w:r w:rsidR="00807476">
        <w:rPr>
          <w:color w:val="000000"/>
          <w:sz w:val="28"/>
          <w:szCs w:val="28"/>
        </w:rPr>
        <w:t>.</w:t>
      </w:r>
    </w:p>
    <w:p w14:paraId="22BD7FBE" w14:textId="54351608" w:rsidR="009917E1" w:rsidRPr="009917E1" w:rsidRDefault="009917E1" w:rsidP="00950BC8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</w:t>
      </w:r>
      <w:r w:rsidR="00807476">
        <w:rPr>
          <w:color w:val="000000"/>
          <w:sz w:val="28"/>
          <w:szCs w:val="28"/>
        </w:rPr>
        <w:t xml:space="preserve">продемонстрировал хорошую совместимость с этими популярными браузерами. Интерфейс и функциональность сайта работают должным образом вне зависимости от вида браузера на различных </w:t>
      </w:r>
      <w:r w:rsidR="00394202">
        <w:rPr>
          <w:color w:val="000000"/>
          <w:sz w:val="28"/>
          <w:szCs w:val="28"/>
        </w:rPr>
        <w:t>параметрах</w:t>
      </w:r>
      <w:r w:rsidR="00807476">
        <w:rPr>
          <w:color w:val="000000"/>
          <w:sz w:val="28"/>
          <w:szCs w:val="28"/>
        </w:rPr>
        <w:t xml:space="preserve"> экрана.</w:t>
      </w:r>
    </w:p>
    <w:p w14:paraId="1B00BCFA" w14:textId="77777777" w:rsidR="00175D16" w:rsidRDefault="00175D16" w:rsidP="00807476">
      <w:pPr>
        <w:pStyle w:val="a7"/>
        <w:shd w:val="clear" w:color="auto" w:fill="FFFFFF"/>
        <w:spacing w:before="0" w:beforeAutospacing="0" w:after="0" w:afterAutospacing="0" w:line="360" w:lineRule="auto"/>
      </w:pPr>
    </w:p>
    <w:p w14:paraId="77BE6957" w14:textId="567B1793" w:rsidR="003325D2" w:rsidRDefault="003325D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3325D2">
        <w:rPr>
          <w:b/>
          <w:color w:val="000000"/>
          <w:sz w:val="28"/>
          <w:szCs w:val="28"/>
        </w:rPr>
        <w:t xml:space="preserve">Тестирование </w:t>
      </w:r>
      <w:r w:rsidR="00D3787A">
        <w:rPr>
          <w:b/>
          <w:color w:val="000000"/>
          <w:sz w:val="28"/>
          <w:szCs w:val="28"/>
        </w:rPr>
        <w:t>совместимости с мобильными устройствами</w:t>
      </w:r>
    </w:p>
    <w:p w14:paraId="16518AF8" w14:textId="222DCD4B" w:rsidR="00316291" w:rsidRDefault="00316291" w:rsidP="00316291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тестирования работы сайта на мобильных устройствах использовался</w:t>
      </w:r>
      <w:r w:rsidR="00600245" w:rsidRPr="00600245">
        <w:rPr>
          <w:color w:val="000000"/>
          <w:sz w:val="28"/>
          <w:szCs w:val="28"/>
        </w:rPr>
        <w:t xml:space="preserve"> </w:t>
      </w:r>
      <w:r w:rsidR="00EC594C">
        <w:rPr>
          <w:color w:val="000000"/>
          <w:sz w:val="28"/>
          <w:szCs w:val="28"/>
        </w:rPr>
        <w:t xml:space="preserve">режим эмуляции мобильных устройств </w:t>
      </w:r>
      <w:r w:rsidR="00600245">
        <w:rPr>
          <w:color w:val="000000"/>
          <w:sz w:val="28"/>
          <w:szCs w:val="28"/>
          <w:lang w:val="en-US"/>
        </w:rPr>
        <w:t>Chrome</w:t>
      </w:r>
      <w:r w:rsidR="00600245" w:rsidRPr="00600245">
        <w:rPr>
          <w:color w:val="000000"/>
          <w:sz w:val="28"/>
          <w:szCs w:val="28"/>
        </w:rPr>
        <w:t xml:space="preserve"> </w:t>
      </w:r>
      <w:proofErr w:type="spellStart"/>
      <w:r w:rsidR="00600245">
        <w:rPr>
          <w:color w:val="000000"/>
          <w:sz w:val="28"/>
          <w:szCs w:val="28"/>
          <w:lang w:val="en-US"/>
        </w:rPr>
        <w:t>DevTools</w:t>
      </w:r>
      <w:proofErr w:type="spellEnd"/>
      <w:r w:rsidR="00600245" w:rsidRPr="00600245">
        <w:rPr>
          <w:color w:val="000000"/>
          <w:sz w:val="28"/>
          <w:szCs w:val="28"/>
        </w:rPr>
        <w:t>,</w:t>
      </w:r>
      <w:r w:rsidR="00EC594C">
        <w:rPr>
          <w:color w:val="000000"/>
          <w:sz w:val="28"/>
          <w:szCs w:val="28"/>
        </w:rPr>
        <w:t xml:space="preserve"> удаленное подключение к мобильным устройствам через </w:t>
      </w:r>
      <w:r>
        <w:rPr>
          <w:color w:val="000000"/>
          <w:sz w:val="28"/>
          <w:szCs w:val="28"/>
        </w:rPr>
        <w:t xml:space="preserve">сервис </w:t>
      </w:r>
      <w:proofErr w:type="spellStart"/>
      <w:r>
        <w:rPr>
          <w:color w:val="000000"/>
          <w:sz w:val="28"/>
          <w:szCs w:val="28"/>
          <w:lang w:val="en-US"/>
        </w:rPr>
        <w:t>Browserstack</w:t>
      </w:r>
      <w:proofErr w:type="spellEnd"/>
      <w:r w:rsidRPr="00B13F40">
        <w:rPr>
          <w:color w:val="000000"/>
          <w:sz w:val="28"/>
          <w:szCs w:val="28"/>
        </w:rPr>
        <w:t xml:space="preserve"> - </w:t>
      </w:r>
      <w:hyperlink r:id="rId138" w:history="1">
        <w:r w:rsidRPr="00807476">
          <w:rPr>
            <w:color w:val="000000"/>
            <w:sz w:val="28"/>
            <w:szCs w:val="28"/>
          </w:rPr>
          <w:t>https://www.browserstack.com/live</w:t>
        </w:r>
      </w:hyperlink>
      <w:r w:rsidRPr="0080747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реальные смартфоны и планшеты.</w:t>
      </w:r>
    </w:p>
    <w:p w14:paraId="7683CF73" w14:textId="6D8752DD" w:rsidR="00EC594C" w:rsidRDefault="00EC594C" w:rsidP="00316291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был проверен на смартфонах и планшетах различных производителей с ОС </w:t>
      </w:r>
      <w:r>
        <w:rPr>
          <w:color w:val="000000"/>
          <w:sz w:val="28"/>
          <w:szCs w:val="28"/>
          <w:lang w:val="en-US"/>
        </w:rPr>
        <w:t>Android</w:t>
      </w:r>
      <w:r w:rsidRPr="00EC594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Apple</w:t>
      </w:r>
      <w:r w:rsidRPr="00EC594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iOS</w:t>
      </w:r>
      <w:r w:rsidRPr="00EC594C">
        <w:rPr>
          <w:color w:val="000000"/>
          <w:sz w:val="28"/>
          <w:szCs w:val="28"/>
        </w:rPr>
        <w:t>.</w:t>
      </w:r>
    </w:p>
    <w:p w14:paraId="7B82D8E6" w14:textId="031D8ECC" w:rsidR="00EC594C" w:rsidRPr="00EC594C" w:rsidRDefault="00EC594C" w:rsidP="00316291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включала корректное отображение всех элементов интерфейса и работоспособность функционала сайта </w:t>
      </w:r>
      <w:r w:rsidR="00AE08BF">
        <w:rPr>
          <w:color w:val="000000"/>
          <w:sz w:val="28"/>
          <w:szCs w:val="28"/>
        </w:rPr>
        <w:t>на всех доступных расширениях и положениях экрана.</w:t>
      </w:r>
    </w:p>
    <w:p w14:paraId="514D1AD8" w14:textId="77777777" w:rsidR="00316291" w:rsidRPr="00B13F40" w:rsidRDefault="00316291" w:rsidP="00316291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Сайт корректно функционирует на всех видах проверяемых устройств, что подтверждает успешное выполнение одной из основных задач проекта по созданию адаптивного – отзывчивого веб-сайта.</w:t>
      </w:r>
    </w:p>
    <w:p w14:paraId="76746C3F" w14:textId="394EAC79" w:rsidR="0001283D" w:rsidRDefault="0004665E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7EF8E2" wp14:editId="1B3AC971">
            <wp:extent cx="5733415" cy="314325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6F2F" w14:textId="77777777" w:rsidR="0004665E" w:rsidRDefault="0004665E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</w:p>
    <w:p w14:paraId="1166EBEE" w14:textId="77777777" w:rsidR="00C07557" w:rsidRPr="00C07557" w:rsidRDefault="00C07557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b/>
          <w:color w:val="000000"/>
          <w:sz w:val="28"/>
          <w:szCs w:val="28"/>
        </w:rPr>
      </w:pPr>
      <w:r w:rsidRPr="00C07557">
        <w:rPr>
          <w:b/>
          <w:color w:val="000000"/>
          <w:sz w:val="28"/>
          <w:szCs w:val="28"/>
        </w:rPr>
        <w:t>Тестирование производительности и скорости загрузки</w:t>
      </w:r>
    </w:p>
    <w:p w14:paraId="70991CE9" w14:textId="6A54EB44" w:rsidR="0039252B" w:rsidRDefault="00410D2F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10D2F">
        <w:rPr>
          <w:color w:val="000000"/>
          <w:sz w:val="28"/>
          <w:szCs w:val="28"/>
        </w:rPr>
        <w:t xml:space="preserve">Тестирование производительности и скорости загрузки </w:t>
      </w:r>
      <w:r>
        <w:rPr>
          <w:color w:val="000000"/>
          <w:sz w:val="28"/>
          <w:szCs w:val="28"/>
        </w:rPr>
        <w:t>сайта</w:t>
      </w:r>
      <w:r w:rsidRPr="00410D2F">
        <w:rPr>
          <w:color w:val="000000"/>
          <w:sz w:val="28"/>
          <w:szCs w:val="28"/>
        </w:rPr>
        <w:t xml:space="preserve"> проведено с использованием сервиса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PageSpeed</w:t>
      </w:r>
      <w:proofErr w:type="spellEnd"/>
      <w:r w:rsidRPr="00410D2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Insight</w:t>
      </w:r>
      <w:r w:rsidRPr="00410D2F">
        <w:rPr>
          <w:color w:val="000000"/>
          <w:sz w:val="28"/>
          <w:szCs w:val="28"/>
        </w:rPr>
        <w:t xml:space="preserve"> - </w:t>
      </w:r>
      <w:hyperlink r:id="rId140" w:history="1">
        <w:r w:rsidRPr="00653F47">
          <w:rPr>
            <w:rStyle w:val="a9"/>
            <w:sz w:val="28"/>
            <w:szCs w:val="28"/>
          </w:rPr>
          <w:t>https://pagespeed.web.dev/?hl=ru</w:t>
        </w:r>
      </w:hyperlink>
    </w:p>
    <w:p w14:paraId="49F7B7DC" w14:textId="205159B0" w:rsidR="00410D2F" w:rsidRDefault="00410D2F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Результаты теста имеют высокие показатели всех основных характеристик, как на мобильных устройствах, так и на компьютере.</w:t>
      </w:r>
    </w:p>
    <w:p w14:paraId="1DFBD66B" w14:textId="0FA77C2F" w:rsidR="00730A12" w:rsidRDefault="00730A12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Стоит отметить высокую оценку скорости загрузки и показател</w:t>
      </w:r>
      <w:r w:rsidR="00D92C09">
        <w:rPr>
          <w:color w:val="000000"/>
          <w:sz w:val="28"/>
          <w:szCs w:val="28"/>
        </w:rPr>
        <w:t>я</w:t>
      </w:r>
      <w:r>
        <w:rPr>
          <w:color w:val="000000"/>
          <w:sz w:val="28"/>
          <w:szCs w:val="28"/>
        </w:rPr>
        <w:t xml:space="preserve"> поисковой оптимизации, что является важными харак</w:t>
      </w:r>
      <w:r w:rsidR="003665D3">
        <w:rPr>
          <w:color w:val="000000"/>
          <w:sz w:val="28"/>
          <w:szCs w:val="28"/>
        </w:rPr>
        <w:t xml:space="preserve">теристиками </w:t>
      </w:r>
      <w:proofErr w:type="gramStart"/>
      <w:r w:rsidR="003665D3">
        <w:rPr>
          <w:color w:val="000000"/>
          <w:sz w:val="28"/>
          <w:szCs w:val="28"/>
        </w:rPr>
        <w:t>для интернет</w:t>
      </w:r>
      <w:proofErr w:type="gramEnd"/>
      <w:r w:rsidR="003665D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магазинов так как позволяет обеспечить </w:t>
      </w:r>
      <w:r w:rsidR="00D92C09">
        <w:rPr>
          <w:color w:val="000000"/>
          <w:sz w:val="28"/>
          <w:szCs w:val="28"/>
        </w:rPr>
        <w:t xml:space="preserve">лучшую </w:t>
      </w:r>
      <w:r w:rsidR="003665D3">
        <w:rPr>
          <w:color w:val="000000"/>
          <w:sz w:val="28"/>
          <w:szCs w:val="28"/>
        </w:rPr>
        <w:t xml:space="preserve">поисковую выдачу при </w:t>
      </w:r>
      <w:r w:rsidR="00D92C09">
        <w:rPr>
          <w:color w:val="000000"/>
          <w:sz w:val="28"/>
          <w:szCs w:val="28"/>
        </w:rPr>
        <w:t>запросах</w:t>
      </w:r>
      <w:r w:rsidR="003665D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сети и создает положительный пользовательский опыт </w:t>
      </w:r>
      <w:r w:rsidR="003665D3">
        <w:rPr>
          <w:color w:val="000000"/>
          <w:sz w:val="28"/>
          <w:szCs w:val="28"/>
        </w:rPr>
        <w:t xml:space="preserve">благодаря быстрой </w:t>
      </w:r>
      <w:r>
        <w:rPr>
          <w:color w:val="000000"/>
          <w:sz w:val="28"/>
          <w:szCs w:val="28"/>
        </w:rPr>
        <w:t>работ</w:t>
      </w:r>
      <w:r w:rsidR="003665D3">
        <w:rPr>
          <w:color w:val="000000"/>
          <w:sz w:val="28"/>
          <w:szCs w:val="28"/>
        </w:rPr>
        <w:t>е сайта.</w:t>
      </w:r>
      <w:r>
        <w:rPr>
          <w:color w:val="000000"/>
          <w:sz w:val="28"/>
          <w:szCs w:val="28"/>
        </w:rPr>
        <w:t xml:space="preserve"> </w:t>
      </w:r>
    </w:p>
    <w:p w14:paraId="6BEA7E4A" w14:textId="20C62EA8" w:rsidR="00730A12" w:rsidRDefault="0001283D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F89741" wp14:editId="7060C663">
            <wp:extent cx="5733415" cy="2451735"/>
            <wp:effectExtent l="0" t="0" r="63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0D4E" w14:textId="00B4A3FB" w:rsidR="0001283D" w:rsidRDefault="0001283D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037AA0" wp14:editId="0B557A7E">
            <wp:extent cx="5733415" cy="1950720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ED2D" w14:textId="77777777" w:rsidR="0001283D" w:rsidRPr="00410D2F" w:rsidRDefault="0001283D" w:rsidP="0001283D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57BE74E0" w14:textId="77777777" w:rsidR="00791DC8" w:rsidRPr="00011CB7" w:rsidRDefault="00791DC8" w:rsidP="003C270E">
      <w:pPr>
        <w:pStyle w:val="a7"/>
        <w:shd w:val="clear" w:color="auto" w:fill="FFFFFF"/>
        <w:spacing w:before="0" w:beforeAutospacing="0" w:after="0" w:afterAutospacing="0" w:line="360" w:lineRule="auto"/>
        <w:ind w:left="720"/>
        <w:rPr>
          <w:color w:val="000000"/>
          <w:sz w:val="28"/>
          <w:szCs w:val="28"/>
        </w:rPr>
      </w:pPr>
    </w:p>
    <w:p w14:paraId="05B8C492" w14:textId="60783863" w:rsidR="006515CE" w:rsidRDefault="006515CE" w:rsidP="006515CE">
      <w:pPr>
        <w:pStyle w:val="a7"/>
        <w:shd w:val="clear" w:color="auto" w:fill="FFFFFF"/>
        <w:spacing w:before="0" w:beforeAutospacing="0" w:after="0" w:afterAutospacing="0" w:line="360" w:lineRule="auto"/>
        <w:ind w:left="720"/>
        <w:rPr>
          <w:color w:val="000000"/>
          <w:sz w:val="28"/>
          <w:szCs w:val="28"/>
        </w:rPr>
      </w:pPr>
    </w:p>
    <w:p w14:paraId="738B4F28" w14:textId="07FF825B" w:rsidR="00CC518A" w:rsidRDefault="00CC518A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1C169485" w14:textId="43A59FFF" w:rsidR="004F6EFC" w:rsidRDefault="00CC518A" w:rsidP="001D50A3">
      <w:pPr>
        <w:pStyle w:val="1"/>
      </w:pPr>
      <w:bookmarkStart w:id="501" w:name="_Toc159876998"/>
      <w:r>
        <w:lastRenderedPageBreak/>
        <w:t>За</w:t>
      </w:r>
      <w:r w:rsidR="00C6528C" w:rsidRPr="00E96617">
        <w:t>грузка веб-сайта в сеть интернет</w:t>
      </w:r>
      <w:bookmarkEnd w:id="501"/>
    </w:p>
    <w:p w14:paraId="7306AD1F" w14:textId="4320A59B" w:rsidR="004F6EFC" w:rsidRDefault="004F6EFC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01CEF245" w14:textId="674EF151" w:rsidR="00C067EA" w:rsidRDefault="00C067EA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размещения сайта в интернет использован сервис</w:t>
      </w:r>
      <w:r w:rsidR="00C02321">
        <w:rPr>
          <w:color w:val="000000"/>
          <w:sz w:val="28"/>
          <w:szCs w:val="28"/>
        </w:rPr>
        <w:t xml:space="preserve"> </w:t>
      </w:r>
      <w:proofErr w:type="spellStart"/>
      <w:r w:rsidR="00C02321">
        <w:rPr>
          <w:color w:val="000000"/>
          <w:sz w:val="28"/>
          <w:szCs w:val="28"/>
          <w:lang w:val="en-US"/>
        </w:rPr>
        <w:t>Vercel</w:t>
      </w:r>
      <w:proofErr w:type="spellEnd"/>
      <w:r w:rsidR="00C02321" w:rsidRPr="00C02321">
        <w:rPr>
          <w:color w:val="000000"/>
          <w:sz w:val="28"/>
          <w:szCs w:val="28"/>
        </w:rPr>
        <w:t xml:space="preserve"> </w:t>
      </w:r>
      <w:r w:rsidR="00C02321">
        <w:rPr>
          <w:color w:val="000000"/>
          <w:sz w:val="28"/>
          <w:szCs w:val="28"/>
        </w:rPr>
        <w:t>–</w:t>
      </w:r>
      <w:r w:rsidR="00C02321" w:rsidRPr="00C02321">
        <w:rPr>
          <w:color w:val="000000"/>
          <w:sz w:val="28"/>
          <w:szCs w:val="28"/>
        </w:rPr>
        <w:t xml:space="preserve"> </w:t>
      </w:r>
      <w:r w:rsidR="00C02321">
        <w:rPr>
          <w:color w:val="000000"/>
          <w:sz w:val="28"/>
          <w:szCs w:val="28"/>
          <w:lang w:val="en-US"/>
        </w:rPr>
        <w:t>https</w:t>
      </w:r>
      <w:r w:rsidR="00C02321" w:rsidRPr="00C02321">
        <w:rPr>
          <w:color w:val="000000"/>
          <w:sz w:val="28"/>
          <w:szCs w:val="28"/>
        </w:rPr>
        <w:t>://</w:t>
      </w:r>
      <w:proofErr w:type="spellStart"/>
      <w:r>
        <w:rPr>
          <w:color w:val="000000"/>
          <w:sz w:val="28"/>
          <w:szCs w:val="28"/>
          <w:lang w:val="en-US"/>
        </w:rPr>
        <w:t>vercel</w:t>
      </w:r>
      <w:proofErr w:type="spellEnd"/>
      <w:r w:rsidRPr="00C067EA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com</w:t>
      </w:r>
      <w:r w:rsidRPr="00C067EA">
        <w:rPr>
          <w:color w:val="000000"/>
          <w:sz w:val="28"/>
          <w:szCs w:val="28"/>
        </w:rPr>
        <w:t xml:space="preserve">. </w:t>
      </w:r>
    </w:p>
    <w:p w14:paraId="567E0B11" w14:textId="46D7C780" w:rsidR="00C067EA" w:rsidRDefault="00C067EA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Vercel</w:t>
      </w:r>
      <w:proofErr w:type="spellEnd"/>
      <w:r w:rsidRPr="00C067E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является облачной платформой предоставляющей услуги по развертыванию и хостингу веб-приложений и сайтов.</w:t>
      </w:r>
    </w:p>
    <w:p w14:paraId="5F0D4746" w14:textId="641C6C0C" w:rsidR="00C067EA" w:rsidRPr="000B3C82" w:rsidRDefault="008E12F4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Vercel</w:t>
      </w:r>
      <w:proofErr w:type="spellEnd"/>
      <w:r w:rsidRPr="008E12F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позволяет осуществить </w:t>
      </w:r>
      <w:proofErr w:type="spellStart"/>
      <w:r>
        <w:rPr>
          <w:color w:val="000000"/>
          <w:sz w:val="28"/>
          <w:szCs w:val="28"/>
        </w:rPr>
        <w:t>деплоймент</w:t>
      </w:r>
      <w:proofErr w:type="spellEnd"/>
      <w:r>
        <w:rPr>
          <w:color w:val="000000"/>
          <w:sz w:val="28"/>
          <w:szCs w:val="28"/>
        </w:rPr>
        <w:t xml:space="preserve"> проекта напрямую из </w:t>
      </w:r>
      <w:proofErr w:type="spellStart"/>
      <w:r>
        <w:rPr>
          <w:color w:val="000000"/>
          <w:sz w:val="28"/>
          <w:szCs w:val="28"/>
        </w:rPr>
        <w:t>репозитория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 w:rsidR="00C067EA">
        <w:rPr>
          <w:color w:val="000000"/>
          <w:sz w:val="28"/>
          <w:szCs w:val="28"/>
          <w:lang w:val="en-US"/>
        </w:rPr>
        <w:t>Git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6BFFBCEE" w14:textId="1A65CB98" w:rsidR="0018062F" w:rsidRDefault="0018062F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4E403E7D" w14:textId="14F1492D" w:rsidR="008E12F4" w:rsidRDefault="008E12F4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Адрес интернет сайта в сети интернет - </w:t>
      </w:r>
      <w:hyperlink r:id="rId143" w:history="1">
        <w:r w:rsidR="0039252B" w:rsidRPr="00653F47">
          <w:rPr>
            <w:rStyle w:val="a9"/>
            <w:sz w:val="28"/>
            <w:szCs w:val="28"/>
          </w:rPr>
          <w:t>https://art-replica.vercel.app/</w:t>
        </w:r>
      </w:hyperlink>
    </w:p>
    <w:p w14:paraId="5ACBD98F" w14:textId="77777777" w:rsidR="0039252B" w:rsidRPr="008E12F4" w:rsidRDefault="0039252B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3C631DF3" w14:textId="7F8E42DD" w:rsidR="0039252B" w:rsidRDefault="0039252B" w:rsidP="0039252B">
      <w:pPr>
        <w:pStyle w:val="a7"/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A8272D" wp14:editId="6E728A42">
            <wp:extent cx="6217150" cy="425394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25097" cy="42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A022" w14:textId="60A39B6B" w:rsidR="0039252B" w:rsidRPr="008E12F4" w:rsidRDefault="0039252B" w:rsidP="00976B8A">
      <w:pPr>
        <w:pStyle w:val="a7"/>
        <w:shd w:val="clear" w:color="auto" w:fill="FFFFFF"/>
        <w:spacing w:before="0" w:beforeAutospacing="0" w:after="0" w:afterAutospacing="0" w:line="360" w:lineRule="auto"/>
        <w:ind w:left="720"/>
        <w:rPr>
          <w:color w:val="000000"/>
          <w:sz w:val="28"/>
          <w:szCs w:val="28"/>
        </w:rPr>
      </w:pPr>
    </w:p>
    <w:p w14:paraId="5F7DF2AA" w14:textId="3B2EF3F9" w:rsidR="004F6EFC" w:rsidRPr="008E12F4" w:rsidRDefault="004F6EFC" w:rsidP="004F6EFC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4F254E95" w14:textId="5C6A302C" w:rsidR="00043359" w:rsidRPr="000B3C82" w:rsidRDefault="000E6ECE" w:rsidP="004F6EFC">
      <w:pPr>
        <w:pStyle w:val="1"/>
        <w:rPr>
          <w:lang w:val="ru-RU"/>
        </w:rPr>
      </w:pPr>
      <w:r w:rsidRPr="008E12F4">
        <w:rPr>
          <w:lang w:val="ru-RU"/>
        </w:rPr>
        <w:br w:type="page"/>
      </w:r>
      <w:bookmarkStart w:id="502" w:name="_Toc159876999"/>
      <w:r w:rsidR="00043359" w:rsidRPr="000E6ECE">
        <w:lastRenderedPageBreak/>
        <w:t>Заключение</w:t>
      </w:r>
      <w:bookmarkEnd w:id="502"/>
    </w:p>
    <w:p w14:paraId="4F5DF5C0" w14:textId="53433823" w:rsidR="00043359" w:rsidRPr="000B3C82" w:rsidRDefault="00043359" w:rsidP="000E6ECE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0CFAAC66" w14:textId="77777777" w:rsidR="00C4524E" w:rsidRPr="00637910" w:rsidRDefault="00C4524E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637910">
        <w:rPr>
          <w:color w:val="000000"/>
          <w:sz w:val="28"/>
          <w:szCs w:val="28"/>
        </w:rPr>
        <w:t>В ходе выполнения проекта удалось реализовать все планируемые задачи.</w:t>
      </w:r>
    </w:p>
    <w:p w14:paraId="54CD77F9" w14:textId="6B26FCAD" w:rsidR="00C4524E" w:rsidRDefault="00C4524E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637910">
        <w:rPr>
          <w:color w:val="000000"/>
          <w:sz w:val="28"/>
          <w:szCs w:val="28"/>
        </w:rPr>
        <w:t>В Главе 1, которая в основном охватывает теоретические аспекты создани</w:t>
      </w:r>
      <w:r w:rsidR="00244161" w:rsidRPr="00637910">
        <w:rPr>
          <w:color w:val="000000"/>
          <w:sz w:val="28"/>
          <w:szCs w:val="28"/>
        </w:rPr>
        <w:t>я</w:t>
      </w:r>
      <w:r w:rsidRPr="00637910">
        <w:rPr>
          <w:color w:val="000000"/>
          <w:sz w:val="28"/>
          <w:szCs w:val="28"/>
        </w:rPr>
        <w:t xml:space="preserve"> веб-сайтов проведен </w:t>
      </w:r>
      <w:r w:rsidR="00806B47" w:rsidRPr="00637910">
        <w:rPr>
          <w:color w:val="000000"/>
          <w:sz w:val="28"/>
          <w:szCs w:val="28"/>
        </w:rPr>
        <w:t>подробны</w:t>
      </w:r>
      <w:r w:rsidR="00AD7A67" w:rsidRPr="00637910">
        <w:rPr>
          <w:color w:val="000000"/>
          <w:sz w:val="28"/>
          <w:szCs w:val="28"/>
        </w:rPr>
        <w:t>й</w:t>
      </w:r>
      <w:r w:rsidR="00806B47" w:rsidRPr="00637910">
        <w:rPr>
          <w:color w:val="000000"/>
          <w:sz w:val="28"/>
          <w:szCs w:val="28"/>
        </w:rPr>
        <w:t xml:space="preserve"> </w:t>
      </w:r>
      <w:r w:rsidRPr="00637910">
        <w:rPr>
          <w:color w:val="000000"/>
          <w:sz w:val="28"/>
          <w:szCs w:val="28"/>
        </w:rPr>
        <w:t>анализ современных подходов к созданию веб-сайтов в результате чего определен</w:t>
      </w:r>
      <w:r w:rsidR="00244161" w:rsidRPr="00637910">
        <w:rPr>
          <w:color w:val="000000"/>
          <w:sz w:val="28"/>
          <w:szCs w:val="28"/>
        </w:rPr>
        <w:t xml:space="preserve"> способ </w:t>
      </w:r>
      <w:r w:rsidRPr="00637910">
        <w:rPr>
          <w:color w:val="000000"/>
          <w:sz w:val="28"/>
          <w:szCs w:val="28"/>
        </w:rPr>
        <w:t>и инструменты</w:t>
      </w:r>
      <w:r w:rsidR="00244161" w:rsidRPr="00637910">
        <w:rPr>
          <w:color w:val="000000"/>
          <w:sz w:val="28"/>
          <w:szCs w:val="28"/>
        </w:rPr>
        <w:t xml:space="preserve"> для реализации проекта.</w:t>
      </w:r>
    </w:p>
    <w:p w14:paraId="56FEB321" w14:textId="38D8673C" w:rsidR="00244161" w:rsidRDefault="00244161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Глава 2 описывает практическую сторону </w:t>
      </w:r>
      <w:r w:rsidR="00AD7A67">
        <w:rPr>
          <w:color w:val="000000"/>
          <w:sz w:val="28"/>
          <w:szCs w:val="28"/>
        </w:rPr>
        <w:t>воплощения</w:t>
      </w:r>
      <w:r>
        <w:rPr>
          <w:color w:val="000000"/>
          <w:sz w:val="28"/>
          <w:szCs w:val="28"/>
        </w:rPr>
        <w:t xml:space="preserve"> проекта </w:t>
      </w:r>
      <w:r w:rsidR="00AD7A67">
        <w:rPr>
          <w:color w:val="000000"/>
          <w:sz w:val="28"/>
          <w:szCs w:val="28"/>
        </w:rPr>
        <w:t xml:space="preserve">в жизнь </w:t>
      </w:r>
      <w:r>
        <w:rPr>
          <w:color w:val="000000"/>
          <w:sz w:val="28"/>
          <w:szCs w:val="28"/>
        </w:rPr>
        <w:t xml:space="preserve">в ходе которой был выбран макет сайта, выполнена верстка, стилизация, добавление интерактивных элементов </w:t>
      </w:r>
      <w:r>
        <w:rPr>
          <w:color w:val="000000"/>
          <w:sz w:val="28"/>
          <w:szCs w:val="28"/>
          <w:lang w:val="en-US"/>
        </w:rPr>
        <w:t>c</w:t>
      </w:r>
      <w:r w:rsidRPr="0024416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использованием </w:t>
      </w:r>
      <w:r>
        <w:rPr>
          <w:color w:val="000000"/>
          <w:sz w:val="28"/>
          <w:szCs w:val="28"/>
          <w:lang w:val="en-US"/>
        </w:rPr>
        <w:t>HTML</w:t>
      </w:r>
      <w:r>
        <w:rPr>
          <w:color w:val="000000"/>
          <w:sz w:val="28"/>
          <w:szCs w:val="28"/>
        </w:rPr>
        <w:t xml:space="preserve">5,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 xml:space="preserve">3, </w:t>
      </w:r>
      <w:r>
        <w:rPr>
          <w:color w:val="000000"/>
          <w:sz w:val="28"/>
          <w:szCs w:val="28"/>
          <w:lang w:val="en-US"/>
        </w:rPr>
        <w:t>JavaScript</w:t>
      </w:r>
      <w:r>
        <w:rPr>
          <w:color w:val="000000"/>
          <w:sz w:val="28"/>
          <w:szCs w:val="28"/>
        </w:rPr>
        <w:t xml:space="preserve"> и других инструментов</w:t>
      </w:r>
      <w:r w:rsidR="002F7078">
        <w:rPr>
          <w:color w:val="000000"/>
          <w:sz w:val="28"/>
          <w:szCs w:val="28"/>
        </w:rPr>
        <w:t xml:space="preserve"> </w:t>
      </w:r>
      <w:r w:rsidR="00A5213C">
        <w:rPr>
          <w:color w:val="000000"/>
          <w:sz w:val="28"/>
          <w:szCs w:val="28"/>
        </w:rPr>
        <w:t>веб-</w:t>
      </w:r>
      <w:r w:rsidR="002F7078">
        <w:rPr>
          <w:color w:val="000000"/>
          <w:sz w:val="28"/>
          <w:szCs w:val="28"/>
        </w:rPr>
        <w:t>разработки</w:t>
      </w:r>
      <w:r w:rsidRPr="00244161">
        <w:rPr>
          <w:color w:val="000000"/>
          <w:sz w:val="28"/>
          <w:szCs w:val="28"/>
        </w:rPr>
        <w:t>.</w:t>
      </w:r>
    </w:p>
    <w:p w14:paraId="4AFA1B9C" w14:textId="3DCD6B78" w:rsidR="004A3E8A" w:rsidRDefault="00244161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Веб-сайт </w:t>
      </w:r>
      <w:r w:rsidR="006A1A7C">
        <w:rPr>
          <w:color w:val="000000"/>
          <w:sz w:val="28"/>
          <w:szCs w:val="28"/>
        </w:rPr>
        <w:t xml:space="preserve">успешно </w:t>
      </w:r>
      <w:r w:rsidR="00EE7BD0">
        <w:rPr>
          <w:color w:val="000000"/>
          <w:sz w:val="28"/>
          <w:szCs w:val="28"/>
        </w:rPr>
        <w:t>прошел все основные виды тестов уместны</w:t>
      </w:r>
      <w:r w:rsidR="000E53EC">
        <w:rPr>
          <w:color w:val="000000"/>
          <w:sz w:val="28"/>
          <w:szCs w:val="28"/>
        </w:rPr>
        <w:t>х</w:t>
      </w:r>
      <w:r w:rsidR="00EE7BD0">
        <w:rPr>
          <w:color w:val="000000"/>
          <w:sz w:val="28"/>
          <w:szCs w:val="28"/>
        </w:rPr>
        <w:t xml:space="preserve"> для подобных </w:t>
      </w:r>
      <w:r w:rsidR="00AE5909">
        <w:rPr>
          <w:color w:val="000000"/>
          <w:sz w:val="28"/>
          <w:szCs w:val="28"/>
        </w:rPr>
        <w:t>проектов</w:t>
      </w:r>
      <w:r w:rsidR="00EE7BD0">
        <w:rPr>
          <w:color w:val="000000"/>
          <w:sz w:val="28"/>
          <w:szCs w:val="28"/>
        </w:rPr>
        <w:t xml:space="preserve"> включая тестирование работы</w:t>
      </w:r>
      <w:r w:rsidR="006A1A7C">
        <w:rPr>
          <w:color w:val="000000"/>
          <w:sz w:val="28"/>
          <w:szCs w:val="28"/>
        </w:rPr>
        <w:t xml:space="preserve"> на </w:t>
      </w:r>
      <w:r w:rsidR="00EE7BD0">
        <w:rPr>
          <w:color w:val="000000"/>
          <w:sz w:val="28"/>
          <w:szCs w:val="28"/>
        </w:rPr>
        <w:t>различных типах устройств</w:t>
      </w:r>
      <w:r w:rsidR="000E53EC">
        <w:rPr>
          <w:color w:val="000000"/>
          <w:sz w:val="28"/>
          <w:szCs w:val="28"/>
        </w:rPr>
        <w:t xml:space="preserve"> и </w:t>
      </w:r>
      <w:proofErr w:type="spellStart"/>
      <w:r w:rsidR="000E53EC">
        <w:rPr>
          <w:color w:val="000000"/>
          <w:sz w:val="28"/>
          <w:szCs w:val="28"/>
        </w:rPr>
        <w:t>кроссбраузерное</w:t>
      </w:r>
      <w:proofErr w:type="spellEnd"/>
      <w:r w:rsidR="000E53EC">
        <w:rPr>
          <w:color w:val="000000"/>
          <w:sz w:val="28"/>
          <w:szCs w:val="28"/>
        </w:rPr>
        <w:t xml:space="preserve"> тестирование</w:t>
      </w:r>
      <w:r w:rsidR="004A3E8A">
        <w:rPr>
          <w:color w:val="000000"/>
          <w:sz w:val="28"/>
          <w:szCs w:val="28"/>
        </w:rPr>
        <w:t xml:space="preserve">. </w:t>
      </w:r>
    </w:p>
    <w:p w14:paraId="3CC414AA" w14:textId="514AFA52" w:rsidR="009D3678" w:rsidRDefault="009D3678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Получены положительные отзывы от </w:t>
      </w:r>
      <w:r w:rsidR="007F3AA3">
        <w:rPr>
          <w:color w:val="000000"/>
          <w:sz w:val="28"/>
          <w:szCs w:val="28"/>
        </w:rPr>
        <w:t xml:space="preserve">группы </w:t>
      </w:r>
      <w:r>
        <w:rPr>
          <w:color w:val="000000"/>
          <w:sz w:val="28"/>
          <w:szCs w:val="28"/>
        </w:rPr>
        <w:t xml:space="preserve">пользователей </w:t>
      </w:r>
      <w:r w:rsidR="007F3AA3">
        <w:rPr>
          <w:color w:val="000000"/>
          <w:sz w:val="28"/>
          <w:szCs w:val="28"/>
        </w:rPr>
        <w:t xml:space="preserve">принявших участие в </w:t>
      </w:r>
      <w:r w:rsidR="007F3AA3">
        <w:rPr>
          <w:color w:val="000000"/>
          <w:sz w:val="28"/>
          <w:szCs w:val="28"/>
          <w:lang w:val="en-US"/>
        </w:rPr>
        <w:t>UX</w:t>
      </w:r>
      <w:r w:rsidR="007F3AA3" w:rsidRPr="007F3AA3">
        <w:rPr>
          <w:color w:val="000000"/>
          <w:sz w:val="28"/>
          <w:szCs w:val="28"/>
        </w:rPr>
        <w:t>/</w:t>
      </w:r>
      <w:r w:rsidR="007F3AA3">
        <w:rPr>
          <w:color w:val="000000"/>
          <w:sz w:val="28"/>
          <w:szCs w:val="28"/>
          <w:lang w:val="en-US"/>
        </w:rPr>
        <w:t>UI</w:t>
      </w:r>
      <w:r w:rsidR="007F3AA3" w:rsidRPr="007F3AA3">
        <w:rPr>
          <w:color w:val="000000"/>
          <w:sz w:val="28"/>
          <w:szCs w:val="28"/>
        </w:rPr>
        <w:t xml:space="preserve"> </w:t>
      </w:r>
      <w:r w:rsidR="007F3AA3">
        <w:rPr>
          <w:color w:val="000000"/>
          <w:sz w:val="28"/>
          <w:szCs w:val="28"/>
        </w:rPr>
        <w:t xml:space="preserve">тестировании </w:t>
      </w:r>
      <w:r>
        <w:rPr>
          <w:color w:val="000000"/>
          <w:sz w:val="28"/>
          <w:szCs w:val="28"/>
        </w:rPr>
        <w:t xml:space="preserve">сайта </w:t>
      </w:r>
      <w:r w:rsidR="00E04208">
        <w:rPr>
          <w:color w:val="000000"/>
          <w:sz w:val="28"/>
          <w:szCs w:val="28"/>
        </w:rPr>
        <w:t>о качестве</w:t>
      </w:r>
      <w:r>
        <w:rPr>
          <w:color w:val="000000"/>
          <w:sz w:val="28"/>
          <w:szCs w:val="28"/>
        </w:rPr>
        <w:t xml:space="preserve"> дизайна сайта и удобстве его использования.</w:t>
      </w:r>
    </w:p>
    <w:p w14:paraId="611FE7B9" w14:textId="77777777" w:rsidR="004A3E8A" w:rsidRDefault="004A3E8A" w:rsidP="00AD67FD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Веб-сайт размещен в сети интернет - </w:t>
      </w:r>
      <w:hyperlink r:id="rId145" w:history="1">
        <w:r w:rsidRPr="00653F47">
          <w:rPr>
            <w:rStyle w:val="a9"/>
            <w:sz w:val="28"/>
            <w:szCs w:val="28"/>
          </w:rPr>
          <w:t>https://art-replica.vercel.app/</w:t>
        </w:r>
      </w:hyperlink>
    </w:p>
    <w:p w14:paraId="21877A92" w14:textId="03501505" w:rsidR="00EB3875" w:rsidRDefault="004A3E8A" w:rsidP="00AD67FD">
      <w:pPr>
        <w:pStyle w:val="a7"/>
        <w:spacing w:before="0" w:beforeAutospacing="0" w:after="0" w:afterAutospacing="0" w:line="360" w:lineRule="auto"/>
        <w:ind w:firstLine="709"/>
        <w:rPr>
          <w:ins w:id="503" w:author="Пользователь" w:date="2024-02-27T21:27:00Z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это объективно подтверждает соответствие веб-сайт</w:t>
      </w:r>
      <w:r w:rsidR="00AE5909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 современным требованиям </w:t>
      </w:r>
      <w:proofErr w:type="spellStart"/>
      <w:r>
        <w:rPr>
          <w:color w:val="000000"/>
          <w:sz w:val="28"/>
          <w:szCs w:val="28"/>
        </w:rPr>
        <w:t>фронтенд</w:t>
      </w:r>
      <w:proofErr w:type="spellEnd"/>
      <w:r>
        <w:rPr>
          <w:color w:val="000000"/>
          <w:sz w:val="28"/>
          <w:szCs w:val="28"/>
        </w:rPr>
        <w:t xml:space="preserve"> разработки, а также достижение основной цели </w:t>
      </w:r>
      <w:r w:rsidR="00EB3875">
        <w:rPr>
          <w:color w:val="000000"/>
          <w:sz w:val="28"/>
          <w:szCs w:val="28"/>
        </w:rPr>
        <w:t xml:space="preserve">проекта - создание адаптивного веб-сайта на основе макета </w:t>
      </w:r>
      <w:proofErr w:type="spellStart"/>
      <w:r w:rsidR="00EB3875">
        <w:rPr>
          <w:color w:val="000000"/>
          <w:sz w:val="28"/>
          <w:szCs w:val="28"/>
          <w:lang w:val="en-US"/>
        </w:rPr>
        <w:t>Figma</w:t>
      </w:r>
      <w:proofErr w:type="spellEnd"/>
      <w:r w:rsidR="00EB3875">
        <w:rPr>
          <w:color w:val="000000"/>
          <w:sz w:val="28"/>
          <w:szCs w:val="28"/>
        </w:rPr>
        <w:t>.</w:t>
      </w:r>
    </w:p>
    <w:p w14:paraId="602C1FEC" w14:textId="0116C77E" w:rsidR="00396D5B" w:rsidRDefault="00396D5B" w:rsidP="00396D5B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ins w:id="504" w:author="Пользователь" w:date="2024-02-27T21:27:00Z">
        <w:r>
          <w:rPr>
            <w:color w:val="000000"/>
            <w:sz w:val="28"/>
            <w:szCs w:val="28"/>
          </w:rPr>
          <w:t xml:space="preserve">Более того первоначальный проект был значительно расширен за счет добавление внутренних страниц сайта </w:t>
        </w:r>
      </w:ins>
      <w:ins w:id="505" w:author="Пользователь" w:date="2024-02-27T21:30:00Z">
        <w:r>
          <w:rPr>
            <w:color w:val="000000"/>
            <w:sz w:val="28"/>
            <w:szCs w:val="28"/>
          </w:rPr>
          <w:t>разработанных</w:t>
        </w:r>
      </w:ins>
      <w:ins w:id="506" w:author="Пользователь" w:date="2024-02-27T21:28:00Z">
        <w:r>
          <w:rPr>
            <w:color w:val="000000"/>
            <w:sz w:val="28"/>
            <w:szCs w:val="28"/>
          </w:rPr>
          <w:t xml:space="preserve"> по собственному дизайну</w:t>
        </w:r>
      </w:ins>
      <w:ins w:id="507" w:author="Пользователь" w:date="2024-02-27T21:29:00Z">
        <w:r>
          <w:rPr>
            <w:color w:val="000000"/>
            <w:sz w:val="28"/>
            <w:szCs w:val="28"/>
          </w:rPr>
          <w:t>,</w:t>
        </w:r>
      </w:ins>
      <w:ins w:id="508" w:author="Пользователь" w:date="2024-02-27T21:28:00Z">
        <w:r>
          <w:rPr>
            <w:color w:val="000000"/>
            <w:sz w:val="28"/>
            <w:szCs w:val="28"/>
          </w:rPr>
          <w:t xml:space="preserve"> что </w:t>
        </w:r>
      </w:ins>
      <w:ins w:id="509" w:author="Пользователь" w:date="2024-02-27T21:29:00Z">
        <w:r>
          <w:rPr>
            <w:color w:val="000000"/>
            <w:sz w:val="28"/>
            <w:szCs w:val="28"/>
          </w:rPr>
          <w:t xml:space="preserve">сделало </w:t>
        </w:r>
      </w:ins>
      <w:ins w:id="510" w:author="Пользователь" w:date="2024-02-27T21:31:00Z">
        <w:r>
          <w:rPr>
            <w:color w:val="000000"/>
            <w:sz w:val="28"/>
            <w:szCs w:val="28"/>
          </w:rPr>
          <w:t xml:space="preserve">веб-сайт </w:t>
        </w:r>
      </w:ins>
      <w:ins w:id="511" w:author="Пользователь" w:date="2024-02-27T21:30:00Z">
        <w:r>
          <w:rPr>
            <w:color w:val="000000"/>
            <w:sz w:val="28"/>
            <w:szCs w:val="28"/>
          </w:rPr>
          <w:t>логически более завершенн</w:t>
        </w:r>
      </w:ins>
      <w:ins w:id="512" w:author="Пользователь" w:date="2024-02-27T21:31:00Z">
        <w:r>
          <w:rPr>
            <w:color w:val="000000"/>
            <w:sz w:val="28"/>
            <w:szCs w:val="28"/>
          </w:rPr>
          <w:t>ым</w:t>
        </w:r>
      </w:ins>
      <w:ins w:id="513" w:author="Пользователь" w:date="2024-02-27T21:30:00Z">
        <w:r>
          <w:rPr>
            <w:color w:val="000000"/>
            <w:sz w:val="28"/>
            <w:szCs w:val="28"/>
          </w:rPr>
          <w:t xml:space="preserve"> </w:t>
        </w:r>
      </w:ins>
      <w:ins w:id="514" w:author="Пользователь" w:date="2024-02-27T21:33:00Z">
        <w:r w:rsidR="00252D73">
          <w:rPr>
            <w:sz w:val="28"/>
            <w:szCs w:val="28"/>
          </w:rPr>
          <w:t>и значительно расширить его функциональность</w:t>
        </w:r>
      </w:ins>
      <w:ins w:id="515" w:author="Пользователь" w:date="2024-02-27T21:30:00Z">
        <w:r>
          <w:rPr>
            <w:sz w:val="28"/>
            <w:szCs w:val="28"/>
          </w:rPr>
          <w:t>.</w:t>
        </w:r>
      </w:ins>
    </w:p>
    <w:p w14:paraId="12C2C9AC" w14:textId="6A49CFAD" w:rsidR="000E6ECE" w:rsidRPr="00D73A02" w:rsidRDefault="00EB3875" w:rsidP="00D07EC5">
      <w:pPr>
        <w:pStyle w:val="a7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bookmarkStart w:id="516" w:name="_GoBack"/>
      <w:bookmarkEnd w:id="516"/>
      <w:r>
        <w:rPr>
          <w:color w:val="000000"/>
          <w:sz w:val="28"/>
          <w:szCs w:val="28"/>
        </w:rPr>
        <w:t>Данный</w:t>
      </w:r>
      <w:r w:rsidR="009D3678">
        <w:rPr>
          <w:color w:val="000000"/>
          <w:sz w:val="28"/>
          <w:szCs w:val="28"/>
        </w:rPr>
        <w:t xml:space="preserve"> проект</w:t>
      </w:r>
      <w:r w:rsidR="006A1A7C">
        <w:rPr>
          <w:color w:val="000000"/>
          <w:sz w:val="28"/>
          <w:szCs w:val="28"/>
        </w:rPr>
        <w:t xml:space="preserve"> дал прекрасную возможность</w:t>
      </w:r>
      <w:r w:rsidR="006A1A7C" w:rsidRPr="000E6ECE">
        <w:rPr>
          <w:color w:val="000000"/>
          <w:sz w:val="28"/>
          <w:szCs w:val="28"/>
        </w:rPr>
        <w:t xml:space="preserve"> получить практический опыт по созданию веб-сайта, закрепить </w:t>
      </w:r>
      <w:r w:rsidR="00C9073D">
        <w:rPr>
          <w:color w:val="000000"/>
          <w:sz w:val="28"/>
          <w:szCs w:val="28"/>
        </w:rPr>
        <w:t xml:space="preserve">и расширить </w:t>
      </w:r>
      <w:r w:rsidR="005913E4">
        <w:rPr>
          <w:color w:val="000000"/>
          <w:sz w:val="28"/>
          <w:szCs w:val="28"/>
        </w:rPr>
        <w:t>знания,</w:t>
      </w:r>
      <w:r w:rsidR="00C9073D">
        <w:rPr>
          <w:color w:val="000000"/>
          <w:sz w:val="28"/>
          <w:szCs w:val="28"/>
        </w:rPr>
        <w:t xml:space="preserve"> полученные во время </w:t>
      </w:r>
      <w:r w:rsidR="006A1A7C" w:rsidRPr="000E6ECE">
        <w:rPr>
          <w:color w:val="000000"/>
          <w:sz w:val="28"/>
          <w:szCs w:val="28"/>
        </w:rPr>
        <w:t xml:space="preserve">обучения в </w:t>
      </w:r>
      <w:proofErr w:type="spellStart"/>
      <w:r w:rsidR="006A1A7C" w:rsidRPr="000E6ECE">
        <w:rPr>
          <w:color w:val="000000"/>
          <w:sz w:val="28"/>
          <w:szCs w:val="28"/>
          <w:lang w:val="en-US"/>
        </w:rPr>
        <w:t>GeekBrains</w:t>
      </w:r>
      <w:proofErr w:type="spellEnd"/>
      <w:r w:rsidR="006A1A7C" w:rsidRPr="000E6ECE">
        <w:rPr>
          <w:color w:val="000000"/>
          <w:sz w:val="28"/>
          <w:szCs w:val="28"/>
        </w:rPr>
        <w:t xml:space="preserve">, определить направления для дальнейшего </w:t>
      </w:r>
      <w:r w:rsidR="005913E4">
        <w:rPr>
          <w:color w:val="000000"/>
          <w:sz w:val="28"/>
          <w:szCs w:val="28"/>
        </w:rPr>
        <w:t>профессионального развития</w:t>
      </w:r>
      <w:r>
        <w:rPr>
          <w:color w:val="000000"/>
          <w:sz w:val="28"/>
          <w:szCs w:val="28"/>
        </w:rPr>
        <w:t>.</w:t>
      </w:r>
    </w:p>
    <w:p w14:paraId="2DE3DBA3" w14:textId="196DC19A" w:rsidR="000E6ECE" w:rsidRPr="00D73A02" w:rsidRDefault="000E6EC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73A02">
        <w:rPr>
          <w:color w:val="000000"/>
          <w:sz w:val="28"/>
          <w:szCs w:val="28"/>
          <w:lang w:val="ru-RU"/>
        </w:rPr>
        <w:br w:type="page"/>
      </w:r>
    </w:p>
    <w:p w14:paraId="031B523B" w14:textId="78E84321" w:rsidR="001953A7" w:rsidRDefault="001953A7" w:rsidP="004F6EFC">
      <w:pPr>
        <w:pStyle w:val="1"/>
        <w:rPr>
          <w:lang w:val="en-US"/>
        </w:rPr>
      </w:pPr>
      <w:bookmarkStart w:id="517" w:name="_Toc159877000"/>
      <w:r w:rsidRPr="000E6ECE">
        <w:lastRenderedPageBreak/>
        <w:t>Литература</w:t>
      </w:r>
      <w:bookmarkEnd w:id="517"/>
    </w:p>
    <w:p w14:paraId="7A403C85" w14:textId="77777777" w:rsidR="00987560" w:rsidRPr="00987560" w:rsidRDefault="00987560" w:rsidP="00987560">
      <w:pPr>
        <w:rPr>
          <w:lang w:val="en-US"/>
        </w:rPr>
      </w:pPr>
    </w:p>
    <w:p w14:paraId="35A5741C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5C19F8">
        <w:rPr>
          <w:color w:val="000000"/>
          <w:sz w:val="28"/>
          <w:szCs w:val="28"/>
        </w:rPr>
        <w:t>Бхаргава</w:t>
      </w:r>
      <w:proofErr w:type="spellEnd"/>
      <w:r w:rsidRPr="005C19F8">
        <w:rPr>
          <w:color w:val="000000"/>
          <w:sz w:val="28"/>
          <w:szCs w:val="28"/>
        </w:rPr>
        <w:t xml:space="preserve"> </w:t>
      </w:r>
      <w:proofErr w:type="spellStart"/>
      <w:r w:rsidRPr="005C19F8">
        <w:rPr>
          <w:color w:val="000000"/>
          <w:sz w:val="28"/>
          <w:szCs w:val="28"/>
        </w:rPr>
        <w:t>Адитья</w:t>
      </w:r>
      <w:proofErr w:type="spellEnd"/>
      <w:r w:rsidRPr="005C19F8">
        <w:rPr>
          <w:color w:val="000000"/>
          <w:sz w:val="28"/>
          <w:szCs w:val="28"/>
        </w:rPr>
        <w:t xml:space="preserve">, А.Б. </w:t>
      </w:r>
      <w:proofErr w:type="spellStart"/>
      <w:r w:rsidRPr="005C19F8">
        <w:rPr>
          <w:color w:val="000000"/>
          <w:sz w:val="28"/>
          <w:szCs w:val="28"/>
        </w:rPr>
        <w:t>Грокаем</w:t>
      </w:r>
      <w:proofErr w:type="spellEnd"/>
      <w:r w:rsidRPr="005C19F8">
        <w:rPr>
          <w:color w:val="000000"/>
          <w:sz w:val="28"/>
          <w:szCs w:val="28"/>
        </w:rPr>
        <w:t xml:space="preserve"> алгоритмы. Руководство. Иллюстрированное пособие для программистов и любопытствующих / А.Б. </w:t>
      </w:r>
      <w:proofErr w:type="spellStart"/>
      <w:r w:rsidRPr="005C19F8">
        <w:rPr>
          <w:color w:val="000000"/>
          <w:sz w:val="28"/>
          <w:szCs w:val="28"/>
        </w:rPr>
        <w:t>Бхаргава</w:t>
      </w:r>
      <w:proofErr w:type="spellEnd"/>
      <w:r w:rsidRPr="005C19F8">
        <w:rPr>
          <w:color w:val="000000"/>
          <w:sz w:val="28"/>
          <w:szCs w:val="28"/>
        </w:rPr>
        <w:t xml:space="preserve"> </w:t>
      </w:r>
      <w:proofErr w:type="spellStart"/>
      <w:r w:rsidRPr="005C19F8">
        <w:rPr>
          <w:color w:val="000000"/>
          <w:sz w:val="28"/>
          <w:szCs w:val="28"/>
        </w:rPr>
        <w:t>Адитья</w:t>
      </w:r>
      <w:proofErr w:type="spellEnd"/>
      <w:r w:rsidRPr="005C19F8">
        <w:rPr>
          <w:color w:val="000000"/>
          <w:sz w:val="28"/>
          <w:szCs w:val="28"/>
        </w:rPr>
        <w:t>. – Санкт-</w:t>
      </w:r>
      <w:proofErr w:type="gramStart"/>
      <w:r w:rsidRPr="005C19F8">
        <w:rPr>
          <w:color w:val="000000"/>
          <w:sz w:val="28"/>
          <w:szCs w:val="28"/>
        </w:rPr>
        <w:t>Петербург :</w:t>
      </w:r>
      <w:proofErr w:type="gramEnd"/>
      <w:r w:rsidRPr="005C19F8">
        <w:rPr>
          <w:color w:val="000000"/>
          <w:sz w:val="28"/>
          <w:szCs w:val="28"/>
        </w:rPr>
        <w:t xml:space="preserve"> Издательский Дом ПИТЕР, 2022. – 288 с. – ISBN 978-5-4461-0923-4</w:t>
      </w:r>
    </w:p>
    <w:p w14:paraId="2764303D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Бен, </w:t>
      </w:r>
      <w:proofErr w:type="spellStart"/>
      <w:r w:rsidRPr="005C19F8">
        <w:rPr>
          <w:color w:val="000000"/>
          <w:sz w:val="28"/>
          <w:szCs w:val="28"/>
        </w:rPr>
        <w:t>Фрейн</w:t>
      </w:r>
      <w:proofErr w:type="spellEnd"/>
      <w:r w:rsidRPr="005C19F8">
        <w:rPr>
          <w:color w:val="000000"/>
          <w:sz w:val="28"/>
          <w:szCs w:val="28"/>
        </w:rPr>
        <w:t xml:space="preserve"> HTML5 и CSS3. Разработка сайтов для любых браузеров и устройств / </w:t>
      </w:r>
      <w:proofErr w:type="spellStart"/>
      <w:r w:rsidRPr="005C19F8">
        <w:rPr>
          <w:color w:val="000000"/>
          <w:sz w:val="28"/>
          <w:szCs w:val="28"/>
        </w:rPr>
        <w:t>Фрейн</w:t>
      </w:r>
      <w:proofErr w:type="spellEnd"/>
      <w:r w:rsidRPr="005C19F8">
        <w:rPr>
          <w:color w:val="000000"/>
          <w:sz w:val="28"/>
          <w:szCs w:val="28"/>
        </w:rPr>
        <w:t xml:space="preserve"> Бен. – Санкт-</w:t>
      </w:r>
      <w:proofErr w:type="gramStart"/>
      <w:r w:rsidRPr="005C19F8">
        <w:rPr>
          <w:color w:val="000000"/>
          <w:sz w:val="28"/>
          <w:szCs w:val="28"/>
        </w:rPr>
        <w:t>Петербург :</w:t>
      </w:r>
      <w:proofErr w:type="gramEnd"/>
      <w:r w:rsidRPr="005C19F8">
        <w:rPr>
          <w:color w:val="000000"/>
          <w:sz w:val="28"/>
          <w:szCs w:val="28"/>
        </w:rPr>
        <w:t xml:space="preserve"> Питер, 2018. – 304 с. – ISBN 978-5-496-00185-4.</w:t>
      </w:r>
    </w:p>
    <w:p w14:paraId="499B5460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5C19F8">
        <w:rPr>
          <w:color w:val="000000"/>
          <w:sz w:val="28"/>
          <w:szCs w:val="28"/>
        </w:rPr>
        <w:t>Крокфорд</w:t>
      </w:r>
      <w:proofErr w:type="spellEnd"/>
      <w:r w:rsidRPr="005C19F8">
        <w:rPr>
          <w:color w:val="000000"/>
          <w:sz w:val="28"/>
          <w:szCs w:val="28"/>
        </w:rPr>
        <w:t xml:space="preserve"> Д. Как устроен </w:t>
      </w:r>
      <w:proofErr w:type="spellStart"/>
      <w:r w:rsidRPr="005C19F8">
        <w:rPr>
          <w:color w:val="000000"/>
          <w:sz w:val="28"/>
          <w:szCs w:val="28"/>
        </w:rPr>
        <w:t>JavaScript</w:t>
      </w:r>
      <w:proofErr w:type="spellEnd"/>
      <w:r w:rsidRPr="005C19F8">
        <w:rPr>
          <w:color w:val="000000"/>
          <w:sz w:val="28"/>
          <w:szCs w:val="28"/>
        </w:rPr>
        <w:t xml:space="preserve"> / Д. </w:t>
      </w:r>
      <w:proofErr w:type="spellStart"/>
      <w:r w:rsidRPr="005C19F8">
        <w:rPr>
          <w:color w:val="000000"/>
          <w:sz w:val="28"/>
          <w:szCs w:val="28"/>
        </w:rPr>
        <w:t>Крокфорд</w:t>
      </w:r>
      <w:proofErr w:type="spellEnd"/>
      <w:r w:rsidRPr="005C19F8">
        <w:rPr>
          <w:color w:val="000000"/>
          <w:sz w:val="28"/>
          <w:szCs w:val="28"/>
        </w:rPr>
        <w:t>. – Санкт-</w:t>
      </w:r>
      <w:proofErr w:type="gramStart"/>
      <w:r w:rsidRPr="005C19F8">
        <w:rPr>
          <w:color w:val="000000"/>
          <w:sz w:val="28"/>
          <w:szCs w:val="28"/>
        </w:rPr>
        <w:t>Петербург :</w:t>
      </w:r>
      <w:proofErr w:type="gramEnd"/>
      <w:r w:rsidRPr="005C19F8">
        <w:rPr>
          <w:color w:val="000000"/>
          <w:sz w:val="28"/>
          <w:szCs w:val="28"/>
        </w:rPr>
        <w:t xml:space="preserve"> Питер, 2019. – 304 с.</w:t>
      </w:r>
    </w:p>
    <w:p w14:paraId="6700B3E6" w14:textId="77777777" w:rsidR="00206D51" w:rsidRPr="00E90E22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E90E22">
        <w:rPr>
          <w:color w:val="000000"/>
          <w:sz w:val="28"/>
          <w:szCs w:val="28"/>
        </w:rPr>
        <w:t xml:space="preserve">Стефанов С. </w:t>
      </w:r>
      <w:proofErr w:type="spellStart"/>
      <w:r w:rsidRPr="00E90E22">
        <w:rPr>
          <w:color w:val="000000"/>
          <w:sz w:val="28"/>
          <w:szCs w:val="28"/>
        </w:rPr>
        <w:t>JavaScript</w:t>
      </w:r>
      <w:proofErr w:type="spellEnd"/>
      <w:r w:rsidRPr="00E90E22">
        <w:rPr>
          <w:color w:val="000000"/>
          <w:sz w:val="28"/>
          <w:szCs w:val="28"/>
        </w:rPr>
        <w:t>. Шаблоны / С. Стефанов. – Санкт-</w:t>
      </w:r>
      <w:proofErr w:type="gramStart"/>
      <w:r w:rsidRPr="00E90E22">
        <w:rPr>
          <w:color w:val="000000"/>
          <w:sz w:val="28"/>
          <w:szCs w:val="28"/>
        </w:rPr>
        <w:t>Петербург :</w:t>
      </w:r>
      <w:proofErr w:type="gramEnd"/>
      <w:r w:rsidRPr="00E90E22">
        <w:rPr>
          <w:color w:val="000000"/>
          <w:sz w:val="28"/>
          <w:szCs w:val="28"/>
        </w:rPr>
        <w:t xml:space="preserve"> Символ-Плюс, 2011. – 250 с.</w:t>
      </w:r>
    </w:p>
    <w:p w14:paraId="21027445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Симпсон, К. {Вы пока еще не знаете JS} Том 1-6 / К. Симпсон. – </w:t>
      </w:r>
      <w:proofErr w:type="spellStart"/>
      <w:r w:rsidRPr="005C19F8">
        <w:rPr>
          <w:color w:val="000000"/>
          <w:sz w:val="28"/>
          <w:szCs w:val="28"/>
        </w:rPr>
        <w:t>Санк</w:t>
      </w:r>
      <w:proofErr w:type="spellEnd"/>
      <w:r w:rsidRPr="005C19F8">
        <w:rPr>
          <w:color w:val="000000"/>
          <w:sz w:val="28"/>
          <w:szCs w:val="28"/>
        </w:rPr>
        <w:t>-</w:t>
      </w:r>
      <w:proofErr w:type="gramStart"/>
      <w:r w:rsidRPr="005C19F8">
        <w:rPr>
          <w:color w:val="000000"/>
          <w:sz w:val="28"/>
          <w:szCs w:val="28"/>
        </w:rPr>
        <w:t>Петербург :</w:t>
      </w:r>
      <w:proofErr w:type="gramEnd"/>
      <w:r w:rsidRPr="005C19F8">
        <w:rPr>
          <w:color w:val="000000"/>
          <w:sz w:val="28"/>
          <w:szCs w:val="28"/>
        </w:rPr>
        <w:t xml:space="preserve"> Питер.</w:t>
      </w:r>
    </w:p>
    <w:p w14:paraId="76333C40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Современный учебник </w:t>
      </w:r>
      <w:proofErr w:type="spellStart"/>
      <w:r w:rsidRPr="005C19F8">
        <w:rPr>
          <w:color w:val="000000"/>
          <w:sz w:val="28"/>
          <w:szCs w:val="28"/>
        </w:rPr>
        <w:t>JavaScript</w:t>
      </w:r>
      <w:proofErr w:type="spellEnd"/>
      <w:r w:rsidRPr="005C19F8">
        <w:rPr>
          <w:color w:val="000000"/>
          <w:sz w:val="28"/>
          <w:szCs w:val="28"/>
        </w:rPr>
        <w:t xml:space="preserve">  </w:t>
      </w:r>
      <w:hyperlink r:id="rId146" w:history="1">
        <w:r w:rsidRPr="005C19F8">
          <w:rPr>
            <w:color w:val="000000"/>
            <w:sz w:val="28"/>
            <w:szCs w:val="28"/>
          </w:rPr>
          <w:t>https://learn.javascript.ru/</w:t>
        </w:r>
      </w:hyperlink>
      <w:r w:rsidRPr="005C19F8">
        <w:rPr>
          <w:color w:val="000000"/>
          <w:sz w:val="28"/>
          <w:szCs w:val="28"/>
        </w:rPr>
        <w:t xml:space="preserve"> </w:t>
      </w:r>
    </w:p>
    <w:p w14:paraId="269B6481" w14:textId="77777777" w:rsidR="00206D51" w:rsidRPr="007B18EC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  <w:lang w:val="en-US"/>
        </w:rPr>
      </w:pPr>
      <w:r w:rsidRPr="007B18EC">
        <w:rPr>
          <w:color w:val="000000"/>
          <w:sz w:val="28"/>
          <w:szCs w:val="28"/>
          <w:lang w:val="en-US"/>
        </w:rPr>
        <w:t xml:space="preserve">Learn to Code - </w:t>
      </w:r>
      <w:hyperlink r:id="rId147" w:history="1">
        <w:r w:rsidRPr="007B18EC">
          <w:rPr>
            <w:color w:val="000000"/>
            <w:sz w:val="28"/>
            <w:szCs w:val="28"/>
            <w:lang w:val="en-US"/>
          </w:rPr>
          <w:t>https://www.w3schools.com/</w:t>
        </w:r>
      </w:hyperlink>
    </w:p>
    <w:p w14:paraId="326B6914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Дока — это документация для разработчиков  </w:t>
      </w:r>
      <w:hyperlink r:id="rId148" w:history="1">
        <w:r w:rsidRPr="005C19F8">
          <w:rPr>
            <w:color w:val="000000"/>
            <w:sz w:val="28"/>
            <w:szCs w:val="28"/>
          </w:rPr>
          <w:t>https://doka.guide/</w:t>
        </w:r>
      </w:hyperlink>
    </w:p>
    <w:p w14:paraId="5DAAF14A" w14:textId="77777777" w:rsidR="00206D51" w:rsidRPr="007B18EC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  <w:lang w:val="en-US"/>
        </w:rPr>
      </w:pPr>
      <w:r w:rsidRPr="005C19F8">
        <w:rPr>
          <w:color w:val="000000"/>
          <w:sz w:val="28"/>
          <w:szCs w:val="28"/>
        </w:rPr>
        <w:t>Отчет</w:t>
      </w:r>
      <w:r w:rsidRPr="007B18EC">
        <w:rPr>
          <w:color w:val="000000"/>
          <w:sz w:val="28"/>
          <w:szCs w:val="28"/>
          <w:lang w:val="en-US"/>
        </w:rPr>
        <w:t xml:space="preserve"> </w:t>
      </w:r>
      <w:r w:rsidRPr="005C19F8">
        <w:rPr>
          <w:color w:val="000000"/>
          <w:sz w:val="28"/>
          <w:szCs w:val="28"/>
        </w:rPr>
        <w:t>компании</w:t>
      </w:r>
      <w:r w:rsidRPr="007B18EC">
        <w:rPr>
          <w:color w:val="000000"/>
          <w:sz w:val="28"/>
          <w:szCs w:val="28"/>
          <w:lang w:val="en-US"/>
        </w:rPr>
        <w:t xml:space="preserve"> Global Digital 2023 Meltwater - https://www.meltwater.com/en</w:t>
      </w:r>
    </w:p>
    <w:p w14:paraId="01F79999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Отчеты компании GWI и </w:t>
      </w:r>
      <w:proofErr w:type="spellStart"/>
      <w:r w:rsidRPr="005C19F8">
        <w:rPr>
          <w:color w:val="000000"/>
          <w:sz w:val="28"/>
          <w:szCs w:val="28"/>
        </w:rPr>
        <w:t>Statista</w:t>
      </w:r>
      <w:proofErr w:type="spellEnd"/>
      <w:r w:rsidRPr="005C19F8">
        <w:rPr>
          <w:color w:val="000000"/>
          <w:sz w:val="28"/>
          <w:szCs w:val="28"/>
        </w:rPr>
        <w:t xml:space="preserve"> - </w:t>
      </w:r>
      <w:hyperlink r:id="rId149" w:history="1">
        <w:r w:rsidRPr="005C19F8">
          <w:rPr>
            <w:color w:val="000000"/>
            <w:sz w:val="28"/>
            <w:szCs w:val="28"/>
          </w:rPr>
          <w:t>https://www.gwi.com/</w:t>
        </w:r>
      </w:hyperlink>
    </w:p>
    <w:p w14:paraId="12CC43C6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Отчеты компании GWI и </w:t>
      </w:r>
      <w:proofErr w:type="spellStart"/>
      <w:r w:rsidRPr="005C19F8">
        <w:rPr>
          <w:color w:val="000000"/>
          <w:sz w:val="28"/>
          <w:szCs w:val="28"/>
        </w:rPr>
        <w:t>Statista</w:t>
      </w:r>
      <w:proofErr w:type="spellEnd"/>
      <w:r w:rsidRPr="005C19F8">
        <w:rPr>
          <w:color w:val="000000"/>
          <w:sz w:val="28"/>
          <w:szCs w:val="28"/>
        </w:rPr>
        <w:t xml:space="preserve"> - https://www.statista.com/</w:t>
      </w:r>
    </w:p>
    <w:p w14:paraId="4150B775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proofErr w:type="spellStart"/>
      <w:r w:rsidRPr="005C19F8">
        <w:rPr>
          <w:color w:val="000000"/>
          <w:sz w:val="28"/>
          <w:szCs w:val="28"/>
        </w:rPr>
        <w:t>Фронтенд</w:t>
      </w:r>
      <w:proofErr w:type="spellEnd"/>
      <w:r w:rsidRPr="005C19F8">
        <w:rPr>
          <w:color w:val="000000"/>
          <w:sz w:val="28"/>
          <w:szCs w:val="28"/>
        </w:rPr>
        <w:t xml:space="preserve">-разработка: ключевые технологии и понятия -  </w:t>
      </w:r>
      <w:hyperlink r:id="rId150" w:history="1">
        <w:r w:rsidRPr="005C19F8">
          <w:rPr>
            <w:color w:val="000000"/>
            <w:sz w:val="28"/>
            <w:szCs w:val="28"/>
          </w:rPr>
          <w:t>https://habr.com/ru/companies/otus/articles/674748/</w:t>
        </w:r>
      </w:hyperlink>
      <w:r w:rsidRPr="005C19F8">
        <w:rPr>
          <w:color w:val="000000"/>
          <w:sz w:val="28"/>
          <w:szCs w:val="28"/>
        </w:rPr>
        <w:t xml:space="preserve"> </w:t>
      </w:r>
    </w:p>
    <w:p w14:paraId="509ADAA5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Рейтинг CMS - </w:t>
      </w:r>
      <w:hyperlink r:id="rId151" w:history="1">
        <w:r w:rsidRPr="005C19F8">
          <w:rPr>
            <w:color w:val="000000"/>
            <w:sz w:val="28"/>
            <w:szCs w:val="28"/>
          </w:rPr>
          <w:t>https://itrack.ru/rating-cms/</w:t>
        </w:r>
      </w:hyperlink>
    </w:p>
    <w:p w14:paraId="5FC2CF4B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Как работает Веб - Изучение веб-разработки | MDN - </w:t>
      </w:r>
      <w:hyperlink r:id="rId152" w:history="1">
        <w:r w:rsidRPr="005C19F8">
          <w:rPr>
            <w:color w:val="000000"/>
            <w:sz w:val="28"/>
            <w:szCs w:val="28"/>
          </w:rPr>
          <w:t>https://developer.mozilla.org/</w:t>
        </w:r>
      </w:hyperlink>
    </w:p>
    <w:p w14:paraId="4F976AE7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Основы CSS - Изучение веб-разработки | MDN - </w:t>
      </w:r>
      <w:hyperlink r:id="rId153" w:history="1">
        <w:r w:rsidRPr="005C19F8">
          <w:rPr>
            <w:color w:val="000000"/>
            <w:sz w:val="28"/>
            <w:szCs w:val="28"/>
          </w:rPr>
          <w:t>https://developer.mozilla.org/</w:t>
        </w:r>
      </w:hyperlink>
    </w:p>
    <w:p w14:paraId="7EED0704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Публикация вашего веб-сайта - Изучение веб-разработки | MDN - </w:t>
      </w:r>
      <w:hyperlink r:id="rId154" w:history="1">
        <w:r w:rsidRPr="005C19F8">
          <w:rPr>
            <w:color w:val="000000"/>
            <w:sz w:val="28"/>
            <w:szCs w:val="28"/>
          </w:rPr>
          <w:t>https://developer.mozilla.org/</w:t>
        </w:r>
      </w:hyperlink>
    </w:p>
    <w:p w14:paraId="66332241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lastRenderedPageBreak/>
        <w:t xml:space="preserve">Методология БЭМ - </w:t>
      </w:r>
      <w:hyperlink r:id="rId155" w:history="1">
        <w:r w:rsidRPr="005C19F8">
          <w:rPr>
            <w:color w:val="000000"/>
            <w:sz w:val="28"/>
            <w:szCs w:val="28"/>
          </w:rPr>
          <w:t>https://ru.bem.info/methodology/</w:t>
        </w:r>
      </w:hyperlink>
      <w:r w:rsidRPr="005C19F8">
        <w:rPr>
          <w:color w:val="000000"/>
          <w:sz w:val="28"/>
          <w:szCs w:val="28"/>
        </w:rPr>
        <w:t>, https://yandex.ru/dev/bem/</w:t>
      </w:r>
    </w:p>
    <w:p w14:paraId="52B616EA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>SASS документация - https://sass-lang.com/documentation/, https://sass-scss.ru/</w:t>
      </w:r>
    </w:p>
    <w:p w14:paraId="2E9A0027" w14:textId="77777777" w:rsidR="00206D51" w:rsidRPr="007B18EC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  <w:lang w:val="en-US"/>
        </w:rPr>
      </w:pPr>
      <w:r w:rsidRPr="007B18EC">
        <w:rPr>
          <w:color w:val="000000"/>
          <w:sz w:val="28"/>
          <w:szCs w:val="28"/>
          <w:lang w:val="en-US"/>
        </w:rPr>
        <w:t>Web Application Architecture: How the Web Works - https://www.altexsoft.com/blog/web-application-architecture-how-the-web-works/</w:t>
      </w:r>
    </w:p>
    <w:p w14:paraId="65049648" w14:textId="77777777" w:rsidR="00206D51" w:rsidRPr="007B18EC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  <w:lang w:val="en-US"/>
        </w:rPr>
      </w:pPr>
      <w:r w:rsidRPr="007B18EC">
        <w:rPr>
          <w:color w:val="000000"/>
          <w:sz w:val="28"/>
          <w:szCs w:val="28"/>
          <w:lang w:val="en-US"/>
        </w:rPr>
        <w:t xml:space="preserve">Progressive Web Apps: Core Features, Architecture, Pros and Cons | </w:t>
      </w:r>
      <w:proofErr w:type="spellStart"/>
      <w:r w:rsidRPr="007B18EC">
        <w:rPr>
          <w:color w:val="000000"/>
          <w:sz w:val="28"/>
          <w:szCs w:val="28"/>
          <w:lang w:val="en-US"/>
        </w:rPr>
        <w:t>AltexSoft</w:t>
      </w:r>
      <w:proofErr w:type="spellEnd"/>
      <w:r w:rsidRPr="007B18EC">
        <w:rPr>
          <w:color w:val="000000"/>
          <w:sz w:val="28"/>
          <w:szCs w:val="28"/>
          <w:lang w:val="en-US"/>
        </w:rPr>
        <w:t xml:space="preserve"> - </w:t>
      </w:r>
      <w:hyperlink r:id="rId156" w:history="1">
        <w:r w:rsidRPr="007B18EC">
          <w:rPr>
            <w:color w:val="000000"/>
            <w:sz w:val="28"/>
            <w:szCs w:val="28"/>
            <w:lang w:val="en-US"/>
          </w:rPr>
          <w:t>https://www.altexsoft.com/blog/progressive-web-apps/</w:t>
        </w:r>
      </w:hyperlink>
    </w:p>
    <w:p w14:paraId="7C06383F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Курс Лекций </w:t>
      </w:r>
      <w:hyperlink r:id="rId157" w:history="1">
        <w:r w:rsidRPr="005C19F8">
          <w:rPr>
            <w:color w:val="000000"/>
            <w:sz w:val="28"/>
            <w:szCs w:val="28"/>
          </w:rPr>
          <w:t>Алевтины Шаталов</w:t>
        </w:r>
      </w:hyperlink>
      <w:r w:rsidRPr="005C19F8">
        <w:rPr>
          <w:color w:val="000000"/>
          <w:sz w:val="28"/>
          <w:szCs w:val="28"/>
        </w:rPr>
        <w:t xml:space="preserve">ой | </w:t>
      </w:r>
      <w:proofErr w:type="spellStart"/>
      <w:r w:rsidRPr="005C19F8">
        <w:rPr>
          <w:color w:val="000000"/>
          <w:sz w:val="28"/>
          <w:szCs w:val="28"/>
        </w:rPr>
        <w:t>Geekbrains</w:t>
      </w:r>
      <w:proofErr w:type="spellEnd"/>
      <w:r w:rsidRPr="005C19F8">
        <w:rPr>
          <w:color w:val="000000"/>
          <w:sz w:val="28"/>
          <w:szCs w:val="28"/>
        </w:rPr>
        <w:t xml:space="preserve"> </w:t>
      </w:r>
      <w:hyperlink r:id="rId158" w:history="1">
        <w:r w:rsidRPr="005C19F8">
          <w:rPr>
            <w:color w:val="000000"/>
            <w:sz w:val="28"/>
            <w:szCs w:val="28"/>
          </w:rPr>
          <w:t xml:space="preserve">Знакомство с веб-технологиями </w:t>
        </w:r>
      </w:hyperlink>
      <w:r>
        <w:rPr>
          <w:color w:val="000000"/>
          <w:sz w:val="28"/>
          <w:szCs w:val="28"/>
        </w:rPr>
        <w:t xml:space="preserve">- </w:t>
      </w:r>
      <w:r w:rsidRPr="00AE7D2B">
        <w:rPr>
          <w:color w:val="000000"/>
          <w:sz w:val="28"/>
          <w:szCs w:val="28"/>
        </w:rPr>
        <w:t>https://gb.ru/</w:t>
      </w:r>
    </w:p>
    <w:p w14:paraId="15A8BEE7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Курс лекций Игоря </w:t>
      </w:r>
      <w:proofErr w:type="spellStart"/>
      <w:r w:rsidRPr="005C19F8">
        <w:rPr>
          <w:color w:val="000000"/>
          <w:sz w:val="28"/>
          <w:szCs w:val="28"/>
        </w:rPr>
        <w:t>Зуриева</w:t>
      </w:r>
      <w:proofErr w:type="spellEnd"/>
      <w:r w:rsidRPr="005C19F8">
        <w:rPr>
          <w:color w:val="000000"/>
          <w:sz w:val="28"/>
          <w:szCs w:val="28"/>
        </w:rPr>
        <w:t xml:space="preserve"> | </w:t>
      </w:r>
      <w:proofErr w:type="spellStart"/>
      <w:r w:rsidRPr="005C19F8">
        <w:rPr>
          <w:color w:val="000000"/>
          <w:sz w:val="28"/>
          <w:szCs w:val="28"/>
        </w:rPr>
        <w:t>Geekbrains</w:t>
      </w:r>
      <w:proofErr w:type="spellEnd"/>
      <w:r w:rsidRPr="005C19F8">
        <w:rPr>
          <w:color w:val="000000"/>
          <w:sz w:val="28"/>
          <w:szCs w:val="28"/>
        </w:rPr>
        <w:t xml:space="preserve"> – Гибкие методологии</w:t>
      </w:r>
      <w:r w:rsidRPr="00AE7D2B">
        <w:rPr>
          <w:color w:val="000000"/>
          <w:sz w:val="28"/>
          <w:szCs w:val="28"/>
        </w:rPr>
        <w:t xml:space="preserve"> - https://gb.ru/</w:t>
      </w:r>
    </w:p>
    <w:p w14:paraId="05B05AB2" w14:textId="77777777" w:rsidR="00206D51" w:rsidRPr="005C19F8" w:rsidRDefault="00206D51" w:rsidP="00206D51">
      <w:pPr>
        <w:pStyle w:val="a7"/>
        <w:numPr>
          <w:ilvl w:val="0"/>
          <w:numId w:val="38"/>
        </w:numPr>
        <w:spacing w:before="0" w:beforeAutospacing="0" w:after="0" w:afterAutospacing="0" w:line="360" w:lineRule="auto"/>
        <w:ind w:left="357" w:hanging="357"/>
        <w:rPr>
          <w:color w:val="000000"/>
          <w:sz w:val="28"/>
          <w:szCs w:val="28"/>
        </w:rPr>
      </w:pPr>
      <w:r w:rsidRPr="005C19F8">
        <w:rPr>
          <w:color w:val="000000"/>
          <w:sz w:val="28"/>
          <w:szCs w:val="28"/>
        </w:rPr>
        <w:t xml:space="preserve">Курс лекций Алексея Кадочникова | </w:t>
      </w:r>
      <w:proofErr w:type="spellStart"/>
      <w:r w:rsidRPr="005C19F8">
        <w:rPr>
          <w:color w:val="000000"/>
          <w:sz w:val="28"/>
          <w:szCs w:val="28"/>
        </w:rPr>
        <w:t>Geekbrains</w:t>
      </w:r>
      <w:proofErr w:type="spellEnd"/>
      <w:r w:rsidRPr="005C19F8">
        <w:rPr>
          <w:color w:val="000000"/>
          <w:sz w:val="28"/>
          <w:szCs w:val="28"/>
        </w:rPr>
        <w:t xml:space="preserve"> – Веб-вёрстка HTML/CSS, Продвинутый HTML + CSS, </w:t>
      </w:r>
      <w:hyperlink r:id="rId159" w:history="1">
        <w:r w:rsidRPr="005C19F8">
          <w:rPr>
            <w:color w:val="000000"/>
            <w:sz w:val="28"/>
            <w:szCs w:val="28"/>
          </w:rPr>
          <w:t>Основы Javascript</w:t>
        </w:r>
      </w:hyperlink>
      <w:r w:rsidRPr="005C19F8">
        <w:rPr>
          <w:color w:val="000000"/>
          <w:sz w:val="28"/>
          <w:szCs w:val="28"/>
        </w:rPr>
        <w:t xml:space="preserve">, </w:t>
      </w:r>
      <w:proofErr w:type="spellStart"/>
      <w:r w:rsidRPr="005C19F8">
        <w:rPr>
          <w:color w:val="000000"/>
          <w:sz w:val="28"/>
          <w:szCs w:val="28"/>
        </w:rPr>
        <w:t>JavaScript</w:t>
      </w:r>
      <w:proofErr w:type="spellEnd"/>
      <w:r w:rsidRPr="005C19F8">
        <w:rPr>
          <w:color w:val="000000"/>
          <w:sz w:val="28"/>
          <w:szCs w:val="28"/>
        </w:rPr>
        <w:t xml:space="preserve"> про </w:t>
      </w:r>
      <w:proofErr w:type="spellStart"/>
      <w:r w:rsidRPr="005C19F8">
        <w:rPr>
          <w:color w:val="000000"/>
          <w:sz w:val="28"/>
          <w:szCs w:val="28"/>
        </w:rPr>
        <w:t>ECMAScript</w:t>
      </w:r>
      <w:proofErr w:type="spellEnd"/>
      <w:r w:rsidRPr="005C19F8">
        <w:rPr>
          <w:color w:val="000000"/>
          <w:sz w:val="28"/>
          <w:szCs w:val="28"/>
        </w:rPr>
        <w:t xml:space="preserve">, </w:t>
      </w:r>
      <w:hyperlink r:id="rId160" w:history="1">
        <w:r w:rsidRPr="005C19F8">
          <w:rPr>
            <w:color w:val="000000"/>
            <w:sz w:val="28"/>
            <w:szCs w:val="28"/>
          </w:rPr>
          <w:t>JavaScript про API браузеров</w:t>
        </w:r>
      </w:hyperlink>
      <w:r w:rsidRPr="00AE7D2B">
        <w:rPr>
          <w:color w:val="000000"/>
          <w:sz w:val="28"/>
          <w:szCs w:val="28"/>
        </w:rPr>
        <w:t xml:space="preserve"> - https://gb.ru/</w:t>
      </w:r>
    </w:p>
    <w:p w14:paraId="162AB37D" w14:textId="2E3358BF" w:rsidR="00A22015" w:rsidRDefault="00A22015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br w:type="page"/>
      </w:r>
    </w:p>
    <w:p w14:paraId="02E0737A" w14:textId="744605F3" w:rsidR="007F3785" w:rsidRDefault="00ED1983" w:rsidP="00ED1983">
      <w:pPr>
        <w:pStyle w:val="1"/>
      </w:pPr>
      <w:bookmarkStart w:id="518" w:name="_Toc159877001"/>
      <w:r>
        <w:lastRenderedPageBreak/>
        <w:t>Приложения</w:t>
      </w:r>
      <w:bookmarkEnd w:id="518"/>
    </w:p>
    <w:p w14:paraId="56BE76CF" w14:textId="2F03EE9E" w:rsidR="00ED1983" w:rsidRDefault="00ED1983" w:rsidP="007F3785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44E5F080" w14:textId="6CEA3BE1" w:rsidR="00ED1983" w:rsidRDefault="00ED1983" w:rsidP="007F3785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Презентация дипломного проекта – 8 страниц</w:t>
      </w:r>
    </w:p>
    <w:p w14:paraId="7108128F" w14:textId="77777777" w:rsidR="003C49EA" w:rsidRDefault="003C49EA" w:rsidP="007F3785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5114C01C" w14:textId="77777777" w:rsidR="00ED1983" w:rsidRPr="00206D51" w:rsidRDefault="00ED1983" w:rsidP="007F3785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5F95D146" w14:textId="2B592121" w:rsidR="007F3785" w:rsidRDefault="007F378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1558ABAF" w14:textId="05BF1100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0DFBD7DD" w14:textId="1194E8DE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18B64D3D" w14:textId="24BDE6AB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2446E8DE" w14:textId="4F604FB5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3CDEC266" w14:textId="48D48F42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1D88A667" w14:textId="1E648594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11652F2C" w14:textId="71CF6B7F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3D5BD009" w14:textId="0648CE80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3226C730" w14:textId="14B4493E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636A89F7" w14:textId="093BBCA6" w:rsidR="00EF22B5" w:rsidRDefault="00EF22B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</w:rPr>
      </w:pPr>
    </w:p>
    <w:p w14:paraId="118A4732" w14:textId="77777777" w:rsidR="007F3785" w:rsidRPr="000664B3" w:rsidRDefault="007F3785" w:rsidP="007F3785">
      <w:pPr>
        <w:pStyle w:val="a7"/>
        <w:shd w:val="clear" w:color="auto" w:fill="FFFFFF"/>
        <w:spacing w:before="0" w:beforeAutospacing="0" w:after="0" w:afterAutospacing="0" w:line="360" w:lineRule="auto"/>
        <w:ind w:left="720" w:firstLine="720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>Дополнительно можно сделать:</w:t>
      </w:r>
    </w:p>
    <w:p w14:paraId="00D9F7B3" w14:textId="77777777" w:rsidR="007F3785" w:rsidRPr="000664B3" w:rsidRDefault="007F3785" w:rsidP="007F3785">
      <w:pPr>
        <w:pStyle w:val="a7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>Станица с товарами – карточки с репродукциями картин с возможностью фильтрации по цене, стране, технике исполнения. Под карточками кнопки с номерами страниц для перехода. Добавление в корзину. Увеличение изображения. Переход с кнопки - Продукция</w:t>
      </w:r>
    </w:p>
    <w:p w14:paraId="450039C9" w14:textId="77777777" w:rsidR="007F3785" w:rsidRPr="000664B3" w:rsidRDefault="007F3785" w:rsidP="007F3785">
      <w:pPr>
        <w:pStyle w:val="a7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 xml:space="preserve"> Страница со слайдером новой коллекции картин французских авторов. Переход с кнопки – Ознакомиться</w:t>
      </w:r>
    </w:p>
    <w:p w14:paraId="34B5B0DC" w14:textId="77777777" w:rsidR="007F3785" w:rsidRPr="000664B3" w:rsidRDefault="007F3785" w:rsidP="007F3785">
      <w:pPr>
        <w:pStyle w:val="a7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>Страница – О нас – Два раздела – Художники и Менеджеры с модальными окнами в которых появляется информация о человеке</w:t>
      </w:r>
    </w:p>
    <w:p w14:paraId="394EA8E3" w14:textId="77777777" w:rsidR="007F3785" w:rsidRPr="000664B3" w:rsidRDefault="007F3785" w:rsidP="007F3785">
      <w:pPr>
        <w:pStyle w:val="a7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>Корзина товаров</w:t>
      </w:r>
    </w:p>
    <w:p w14:paraId="19B1D273" w14:textId="77777777" w:rsidR="007F3785" w:rsidRPr="000664B3" w:rsidRDefault="007F3785" w:rsidP="007F3785">
      <w:pPr>
        <w:pStyle w:val="a7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highlight w:val="yellow"/>
        </w:rPr>
      </w:pPr>
      <w:r w:rsidRPr="000664B3">
        <w:rPr>
          <w:color w:val="000000"/>
          <w:sz w:val="28"/>
          <w:szCs w:val="28"/>
          <w:highlight w:val="yellow"/>
        </w:rPr>
        <w:t>Регистрационная форма</w:t>
      </w:r>
    </w:p>
    <w:p w14:paraId="1E7DEA64" w14:textId="77777777" w:rsidR="007F3785" w:rsidRPr="007F3785" w:rsidRDefault="007F3785" w:rsidP="007F3785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  <w:lang w:val="ru"/>
        </w:rPr>
      </w:pPr>
    </w:p>
    <w:sectPr w:rsidR="007F3785" w:rsidRPr="007F3785" w:rsidSect="00A6676A">
      <w:pgSz w:w="11909" w:h="16834"/>
      <w:pgMar w:top="1134" w:right="567" w:bottom="1134" w:left="1701" w:header="720" w:footer="720" w:gutter="0"/>
      <w:pgNumType w:start="1"/>
      <w:cols w:space="720"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5" w:author="Пользователь" w:date="2024-02-27T15:40:00Z" w:initials="П">
    <w:p w14:paraId="33945760" w14:textId="1917C92D" w:rsidR="00EB17BB" w:rsidRPr="00314FEC" w:rsidRDefault="00EB17BB">
      <w:pPr>
        <w:pStyle w:val="aff"/>
        <w:rPr>
          <w:lang w:val="en-US"/>
        </w:rPr>
      </w:pPr>
      <w:r>
        <w:rPr>
          <w:rStyle w:val="afe"/>
        </w:rPr>
        <w:annotationRef/>
      </w:r>
      <w:r>
        <w:rPr>
          <w:lang w:val="ru-RU"/>
        </w:rPr>
        <w:t xml:space="preserve">Добавление товаров в корзину и счетчик </w:t>
      </w:r>
      <w:proofErr w:type="gramStart"/>
      <w:r>
        <w:rPr>
          <w:lang w:val="ru-RU"/>
        </w:rPr>
        <w:t>товаров</w:t>
      </w:r>
      <w:proofErr w:type="gramEnd"/>
      <w:r>
        <w:rPr>
          <w:lang w:val="ru-RU"/>
        </w:rPr>
        <w:t xml:space="preserve"> добавленных в корзину. Будет реализовано на странице </w:t>
      </w:r>
      <w:r>
        <w:rPr>
          <w:lang w:val="en-US"/>
        </w:rPr>
        <w:t>basket</w:t>
      </w:r>
    </w:p>
  </w:comment>
  <w:comment w:id="389" w:author="Пользователь" w:date="2024-02-27T15:40:00Z" w:initials="П">
    <w:p w14:paraId="156C8769" w14:textId="77777777" w:rsidR="00437337" w:rsidRPr="00115F9D" w:rsidRDefault="00437337" w:rsidP="00437337">
      <w:pPr>
        <w:pStyle w:val="aff"/>
        <w:rPr>
          <w:lang w:val="ru-RU"/>
        </w:rPr>
      </w:pPr>
      <w:r>
        <w:rPr>
          <w:rStyle w:val="afe"/>
        </w:rPr>
        <w:annotationRef/>
      </w:r>
      <w:r>
        <w:rPr>
          <w:lang w:val="ru-RU"/>
        </w:rPr>
        <w:t xml:space="preserve">Добавление товаров в корзину и счетчик </w:t>
      </w:r>
      <w:proofErr w:type="gramStart"/>
      <w:r>
        <w:rPr>
          <w:lang w:val="ru-RU"/>
        </w:rPr>
        <w:t>товаров</w:t>
      </w:r>
      <w:proofErr w:type="gramEnd"/>
      <w:r>
        <w:rPr>
          <w:lang w:val="ru-RU"/>
        </w:rPr>
        <w:t xml:space="preserve"> добавленных в корзину. Будет реализовано на странице </w:t>
      </w:r>
      <w:r>
        <w:rPr>
          <w:lang w:val="en-US"/>
        </w:rPr>
        <w:t>basket</w:t>
      </w:r>
    </w:p>
  </w:comment>
  <w:comment w:id="480" w:author="Пользователь" w:date="2024-02-27T15:40:00Z" w:initials="П">
    <w:p w14:paraId="4BEF73AD" w14:textId="77777777" w:rsidR="000B36F6" w:rsidRPr="00115F9D" w:rsidRDefault="000B36F6" w:rsidP="000B36F6">
      <w:pPr>
        <w:pStyle w:val="aff"/>
        <w:rPr>
          <w:lang w:val="ru-RU"/>
        </w:rPr>
      </w:pPr>
      <w:r>
        <w:rPr>
          <w:rStyle w:val="afe"/>
        </w:rPr>
        <w:annotationRef/>
      </w:r>
      <w:r>
        <w:rPr>
          <w:lang w:val="ru-RU"/>
        </w:rPr>
        <w:t xml:space="preserve">Добавление товаров в корзину и счетчик </w:t>
      </w:r>
      <w:proofErr w:type="gramStart"/>
      <w:r>
        <w:rPr>
          <w:lang w:val="ru-RU"/>
        </w:rPr>
        <w:t>товаров</w:t>
      </w:r>
      <w:proofErr w:type="gramEnd"/>
      <w:r>
        <w:rPr>
          <w:lang w:val="ru-RU"/>
        </w:rPr>
        <w:t xml:space="preserve"> добавленных в корзину. Будет реализовано на странице </w:t>
      </w:r>
      <w:r>
        <w:rPr>
          <w:lang w:val="en-US"/>
        </w:rPr>
        <w:t>basket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3945760" w15:done="0"/>
  <w15:commentEx w15:paraId="156C8769" w15:done="0"/>
  <w15:commentEx w15:paraId="4BEF73AD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BEA59E" w14:textId="77777777" w:rsidR="00F44315" w:rsidRDefault="00F44315" w:rsidP="00E15FB2">
      <w:pPr>
        <w:spacing w:after="0" w:line="240" w:lineRule="auto"/>
      </w:pPr>
      <w:r>
        <w:separator/>
      </w:r>
    </w:p>
  </w:endnote>
  <w:endnote w:type="continuationSeparator" w:id="0">
    <w:p w14:paraId="7208634C" w14:textId="77777777" w:rsidR="00F44315" w:rsidRDefault="00F44315" w:rsidP="00E15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017938"/>
      <w:docPartObj>
        <w:docPartGallery w:val="Page Numbers (Bottom of Page)"/>
        <w:docPartUnique/>
      </w:docPartObj>
    </w:sdtPr>
    <w:sdtContent>
      <w:p w14:paraId="4DBB1740" w14:textId="0816B084" w:rsidR="00EB17BB" w:rsidRDefault="00EB17BB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7EC5" w:rsidRPr="00D07EC5">
          <w:rPr>
            <w:noProof/>
            <w:lang w:val="ru-RU"/>
          </w:rPr>
          <w:t>18</w:t>
        </w:r>
        <w:r>
          <w:fldChar w:fldCharType="end"/>
        </w:r>
      </w:p>
    </w:sdtContent>
  </w:sdt>
  <w:p w14:paraId="656F5B23" w14:textId="5AB36890" w:rsidR="00EB17BB" w:rsidRPr="00826F1E" w:rsidRDefault="00EB17BB">
    <w:pPr>
      <w:pStyle w:val="afa"/>
      <w:rPr>
        <w:color w:val="FFFFFF" w:themeColor="background1"/>
        <w14:textFill>
          <w14:noFill/>
        </w14:textFill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EA5038" w14:textId="47781E7B" w:rsidR="00EB17BB" w:rsidRDefault="00EB17BB">
    <w:pPr>
      <w:pStyle w:val="afa"/>
      <w:jc w:val="center"/>
    </w:pPr>
  </w:p>
  <w:p w14:paraId="6B0118CF" w14:textId="77777777" w:rsidR="00EB17BB" w:rsidRDefault="00EB17BB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259D7E" w14:textId="77777777" w:rsidR="00F44315" w:rsidRDefault="00F44315" w:rsidP="00E15FB2">
      <w:pPr>
        <w:spacing w:after="0" w:line="240" w:lineRule="auto"/>
      </w:pPr>
      <w:r>
        <w:separator/>
      </w:r>
    </w:p>
  </w:footnote>
  <w:footnote w:type="continuationSeparator" w:id="0">
    <w:p w14:paraId="6079C5B9" w14:textId="77777777" w:rsidR="00F44315" w:rsidRDefault="00F44315" w:rsidP="00E15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E6AE2"/>
    <w:multiLevelType w:val="hybridMultilevel"/>
    <w:tmpl w:val="62D26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E60C4"/>
    <w:multiLevelType w:val="hybridMultilevel"/>
    <w:tmpl w:val="087E1B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8D7D7F"/>
    <w:multiLevelType w:val="multilevel"/>
    <w:tmpl w:val="1138D5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42D5783"/>
    <w:multiLevelType w:val="hybridMultilevel"/>
    <w:tmpl w:val="11043A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D81308"/>
    <w:multiLevelType w:val="hybridMultilevel"/>
    <w:tmpl w:val="8C8A34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683963"/>
    <w:multiLevelType w:val="multilevel"/>
    <w:tmpl w:val="692A0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C73FB"/>
    <w:multiLevelType w:val="multilevel"/>
    <w:tmpl w:val="692A0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9E121C"/>
    <w:multiLevelType w:val="hybridMultilevel"/>
    <w:tmpl w:val="DCB46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465C35"/>
    <w:multiLevelType w:val="hybridMultilevel"/>
    <w:tmpl w:val="54828D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2F2140B"/>
    <w:multiLevelType w:val="hybridMultilevel"/>
    <w:tmpl w:val="585404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C96BA5"/>
    <w:multiLevelType w:val="hybridMultilevel"/>
    <w:tmpl w:val="BAA4C3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586413"/>
    <w:multiLevelType w:val="hybridMultilevel"/>
    <w:tmpl w:val="18828B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67A8B"/>
    <w:multiLevelType w:val="hybridMultilevel"/>
    <w:tmpl w:val="EC76F430"/>
    <w:lvl w:ilvl="0" w:tplc="7BCCAF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CBD7AB4"/>
    <w:multiLevelType w:val="hybridMultilevel"/>
    <w:tmpl w:val="62BC4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C2550D"/>
    <w:multiLevelType w:val="multilevel"/>
    <w:tmpl w:val="504A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D64112A"/>
    <w:multiLevelType w:val="hybridMultilevel"/>
    <w:tmpl w:val="4058F3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20A93"/>
    <w:multiLevelType w:val="hybridMultilevel"/>
    <w:tmpl w:val="9F142D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9400FA"/>
    <w:multiLevelType w:val="hybridMultilevel"/>
    <w:tmpl w:val="46FA61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5D2ED4"/>
    <w:multiLevelType w:val="multilevel"/>
    <w:tmpl w:val="4900E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EA7FD6"/>
    <w:multiLevelType w:val="multilevel"/>
    <w:tmpl w:val="0E10C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5E18A7"/>
    <w:multiLevelType w:val="hybridMultilevel"/>
    <w:tmpl w:val="00EE0A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DD5BF6"/>
    <w:multiLevelType w:val="hybridMultilevel"/>
    <w:tmpl w:val="74869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0E3730"/>
    <w:multiLevelType w:val="multilevel"/>
    <w:tmpl w:val="85F0A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94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1B2415"/>
    <w:multiLevelType w:val="hybridMultilevel"/>
    <w:tmpl w:val="F6363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97543D"/>
    <w:multiLevelType w:val="hybridMultilevel"/>
    <w:tmpl w:val="BCE2A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501FEE"/>
    <w:multiLevelType w:val="multilevel"/>
    <w:tmpl w:val="532AD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156EF7"/>
    <w:multiLevelType w:val="multilevel"/>
    <w:tmpl w:val="5192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1C40B0"/>
    <w:multiLevelType w:val="hybridMultilevel"/>
    <w:tmpl w:val="C122F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B07FB"/>
    <w:multiLevelType w:val="multilevel"/>
    <w:tmpl w:val="C54C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214632"/>
    <w:multiLevelType w:val="hybridMultilevel"/>
    <w:tmpl w:val="3AD20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D0309"/>
    <w:multiLevelType w:val="hybridMultilevel"/>
    <w:tmpl w:val="56FC6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5C65B7"/>
    <w:multiLevelType w:val="hybridMultilevel"/>
    <w:tmpl w:val="F3023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C629A6"/>
    <w:multiLevelType w:val="multilevel"/>
    <w:tmpl w:val="E2F8C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3F598E"/>
    <w:multiLevelType w:val="hybridMultilevel"/>
    <w:tmpl w:val="CFAED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AB0238"/>
    <w:multiLevelType w:val="hybridMultilevel"/>
    <w:tmpl w:val="B77CB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D3062F"/>
    <w:multiLevelType w:val="hybridMultilevel"/>
    <w:tmpl w:val="99A28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1A7AC9"/>
    <w:multiLevelType w:val="multilevel"/>
    <w:tmpl w:val="9CE0E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9B3927"/>
    <w:multiLevelType w:val="multilevel"/>
    <w:tmpl w:val="8C82D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AC94B4D"/>
    <w:multiLevelType w:val="multilevel"/>
    <w:tmpl w:val="13EC9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FD56EE5"/>
    <w:multiLevelType w:val="hybridMultilevel"/>
    <w:tmpl w:val="A28C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6"/>
  </w:num>
  <w:num w:numId="3">
    <w:abstractNumId w:val="25"/>
  </w:num>
  <w:num w:numId="4">
    <w:abstractNumId w:val="34"/>
  </w:num>
  <w:num w:numId="5">
    <w:abstractNumId w:val="17"/>
  </w:num>
  <w:num w:numId="6">
    <w:abstractNumId w:val="13"/>
  </w:num>
  <w:num w:numId="7">
    <w:abstractNumId w:val="10"/>
  </w:num>
  <w:num w:numId="8">
    <w:abstractNumId w:val="33"/>
  </w:num>
  <w:num w:numId="9">
    <w:abstractNumId w:val="14"/>
  </w:num>
  <w:num w:numId="10">
    <w:abstractNumId w:val="5"/>
  </w:num>
  <w:num w:numId="11">
    <w:abstractNumId w:val="26"/>
  </w:num>
  <w:num w:numId="12">
    <w:abstractNumId w:val="6"/>
  </w:num>
  <w:num w:numId="13">
    <w:abstractNumId w:val="37"/>
  </w:num>
  <w:num w:numId="14">
    <w:abstractNumId w:val="2"/>
  </w:num>
  <w:num w:numId="15">
    <w:abstractNumId w:val="7"/>
  </w:num>
  <w:num w:numId="16">
    <w:abstractNumId w:val="9"/>
  </w:num>
  <w:num w:numId="17">
    <w:abstractNumId w:val="31"/>
  </w:num>
  <w:num w:numId="18">
    <w:abstractNumId w:val="21"/>
  </w:num>
  <w:num w:numId="19">
    <w:abstractNumId w:val="30"/>
  </w:num>
  <w:num w:numId="20">
    <w:abstractNumId w:val="8"/>
  </w:num>
  <w:num w:numId="21">
    <w:abstractNumId w:val="23"/>
  </w:num>
  <w:num w:numId="22">
    <w:abstractNumId w:val="15"/>
  </w:num>
  <w:num w:numId="23">
    <w:abstractNumId w:val="20"/>
  </w:num>
  <w:num w:numId="24">
    <w:abstractNumId w:val="4"/>
  </w:num>
  <w:num w:numId="25">
    <w:abstractNumId w:val="27"/>
  </w:num>
  <w:num w:numId="26">
    <w:abstractNumId w:val="0"/>
  </w:num>
  <w:num w:numId="27">
    <w:abstractNumId w:val="1"/>
  </w:num>
  <w:num w:numId="28">
    <w:abstractNumId w:val="11"/>
  </w:num>
  <w:num w:numId="29">
    <w:abstractNumId w:val="22"/>
  </w:num>
  <w:num w:numId="30">
    <w:abstractNumId w:val="12"/>
  </w:num>
  <w:num w:numId="31">
    <w:abstractNumId w:val="28"/>
  </w:num>
  <w:num w:numId="32">
    <w:abstractNumId w:val="3"/>
  </w:num>
  <w:num w:numId="33">
    <w:abstractNumId w:val="24"/>
  </w:num>
  <w:num w:numId="34">
    <w:abstractNumId w:val="19"/>
  </w:num>
  <w:num w:numId="35">
    <w:abstractNumId w:val="38"/>
  </w:num>
  <w:num w:numId="36">
    <w:abstractNumId w:val="32"/>
  </w:num>
  <w:num w:numId="37">
    <w:abstractNumId w:val="16"/>
  </w:num>
  <w:num w:numId="38">
    <w:abstractNumId w:val="29"/>
  </w:num>
  <w:num w:numId="39">
    <w:abstractNumId w:val="39"/>
  </w:num>
  <w:num w:numId="40">
    <w:abstractNumId w:val="35"/>
  </w:num>
  <w:numIdMacAtCleanup w:val="28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Пользователь">
    <w15:presenceInfo w15:providerId="Windows Live" w15:userId="956121a37223b0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14C"/>
    <w:rsid w:val="00011CB7"/>
    <w:rsid w:val="0001283D"/>
    <w:rsid w:val="0002468C"/>
    <w:rsid w:val="000262ED"/>
    <w:rsid w:val="0002746A"/>
    <w:rsid w:val="000305E3"/>
    <w:rsid w:val="000311A4"/>
    <w:rsid w:val="00036BCB"/>
    <w:rsid w:val="00036DD9"/>
    <w:rsid w:val="000372FC"/>
    <w:rsid w:val="00043359"/>
    <w:rsid w:val="0004665E"/>
    <w:rsid w:val="00051E03"/>
    <w:rsid w:val="0005432F"/>
    <w:rsid w:val="0006186F"/>
    <w:rsid w:val="00064595"/>
    <w:rsid w:val="000664B3"/>
    <w:rsid w:val="000667EF"/>
    <w:rsid w:val="00072C7C"/>
    <w:rsid w:val="00072DE7"/>
    <w:rsid w:val="000817E9"/>
    <w:rsid w:val="00086339"/>
    <w:rsid w:val="000876DB"/>
    <w:rsid w:val="00093487"/>
    <w:rsid w:val="000949D8"/>
    <w:rsid w:val="00096480"/>
    <w:rsid w:val="000A0575"/>
    <w:rsid w:val="000B06D3"/>
    <w:rsid w:val="000B2C39"/>
    <w:rsid w:val="000B36F6"/>
    <w:rsid w:val="000B3C82"/>
    <w:rsid w:val="000C0A29"/>
    <w:rsid w:val="000C23D0"/>
    <w:rsid w:val="000C3047"/>
    <w:rsid w:val="000D0678"/>
    <w:rsid w:val="000D1B33"/>
    <w:rsid w:val="000D2528"/>
    <w:rsid w:val="000D6626"/>
    <w:rsid w:val="000E0BCD"/>
    <w:rsid w:val="000E53EC"/>
    <w:rsid w:val="000E6ECE"/>
    <w:rsid w:val="000F01EB"/>
    <w:rsid w:val="000F1CEF"/>
    <w:rsid w:val="000F4539"/>
    <w:rsid w:val="000F482E"/>
    <w:rsid w:val="000F691C"/>
    <w:rsid w:val="00101F49"/>
    <w:rsid w:val="001025A7"/>
    <w:rsid w:val="001123EC"/>
    <w:rsid w:val="00113A38"/>
    <w:rsid w:val="00115F9D"/>
    <w:rsid w:val="00117D87"/>
    <w:rsid w:val="00123A01"/>
    <w:rsid w:val="0012586D"/>
    <w:rsid w:val="0013553F"/>
    <w:rsid w:val="001371BE"/>
    <w:rsid w:val="00140D8D"/>
    <w:rsid w:val="00141C3A"/>
    <w:rsid w:val="00142C8B"/>
    <w:rsid w:val="00146162"/>
    <w:rsid w:val="00155822"/>
    <w:rsid w:val="00156D32"/>
    <w:rsid w:val="001608F5"/>
    <w:rsid w:val="00175D16"/>
    <w:rsid w:val="0018062F"/>
    <w:rsid w:val="00183939"/>
    <w:rsid w:val="00186967"/>
    <w:rsid w:val="00187CDE"/>
    <w:rsid w:val="001953A7"/>
    <w:rsid w:val="001A0276"/>
    <w:rsid w:val="001A73CD"/>
    <w:rsid w:val="001B2800"/>
    <w:rsid w:val="001C3063"/>
    <w:rsid w:val="001C4224"/>
    <w:rsid w:val="001C648B"/>
    <w:rsid w:val="001D3343"/>
    <w:rsid w:val="001D50A3"/>
    <w:rsid w:val="001E7AA9"/>
    <w:rsid w:val="001F1EE4"/>
    <w:rsid w:val="001F5111"/>
    <w:rsid w:val="00200132"/>
    <w:rsid w:val="00201A36"/>
    <w:rsid w:val="00201ABA"/>
    <w:rsid w:val="00206D51"/>
    <w:rsid w:val="00206ED0"/>
    <w:rsid w:val="002102CF"/>
    <w:rsid w:val="00213479"/>
    <w:rsid w:val="002158FF"/>
    <w:rsid w:val="00221CD7"/>
    <w:rsid w:val="00222FF8"/>
    <w:rsid w:val="002237F6"/>
    <w:rsid w:val="0023124B"/>
    <w:rsid w:val="00244161"/>
    <w:rsid w:val="002463A2"/>
    <w:rsid w:val="00252D73"/>
    <w:rsid w:val="00253ADA"/>
    <w:rsid w:val="002556C8"/>
    <w:rsid w:val="00257689"/>
    <w:rsid w:val="00257BE8"/>
    <w:rsid w:val="00257E5E"/>
    <w:rsid w:val="00260CB5"/>
    <w:rsid w:val="00262CF9"/>
    <w:rsid w:val="00266C26"/>
    <w:rsid w:val="00272FF4"/>
    <w:rsid w:val="0027409C"/>
    <w:rsid w:val="00275A9F"/>
    <w:rsid w:val="0027671F"/>
    <w:rsid w:val="00291568"/>
    <w:rsid w:val="0029505E"/>
    <w:rsid w:val="00295FCD"/>
    <w:rsid w:val="002964E8"/>
    <w:rsid w:val="002B51C1"/>
    <w:rsid w:val="002B6277"/>
    <w:rsid w:val="002B7A23"/>
    <w:rsid w:val="002C43F0"/>
    <w:rsid w:val="002C7088"/>
    <w:rsid w:val="002C7A82"/>
    <w:rsid w:val="002D4040"/>
    <w:rsid w:val="002F11F9"/>
    <w:rsid w:val="002F28C0"/>
    <w:rsid w:val="002F41D1"/>
    <w:rsid w:val="002F7078"/>
    <w:rsid w:val="00310381"/>
    <w:rsid w:val="00311FB4"/>
    <w:rsid w:val="00312218"/>
    <w:rsid w:val="00312A1E"/>
    <w:rsid w:val="00313D1D"/>
    <w:rsid w:val="00313FCA"/>
    <w:rsid w:val="00314325"/>
    <w:rsid w:val="00314FEC"/>
    <w:rsid w:val="00316291"/>
    <w:rsid w:val="003225B8"/>
    <w:rsid w:val="00331843"/>
    <w:rsid w:val="00331F55"/>
    <w:rsid w:val="003325D2"/>
    <w:rsid w:val="00332CC4"/>
    <w:rsid w:val="0033312C"/>
    <w:rsid w:val="00342665"/>
    <w:rsid w:val="00345C8F"/>
    <w:rsid w:val="00345D95"/>
    <w:rsid w:val="003478A0"/>
    <w:rsid w:val="00351AFA"/>
    <w:rsid w:val="003627D9"/>
    <w:rsid w:val="003637FF"/>
    <w:rsid w:val="003665D3"/>
    <w:rsid w:val="00367237"/>
    <w:rsid w:val="00370C66"/>
    <w:rsid w:val="0037386D"/>
    <w:rsid w:val="0039034E"/>
    <w:rsid w:val="0039252B"/>
    <w:rsid w:val="00394202"/>
    <w:rsid w:val="003950A2"/>
    <w:rsid w:val="00396D5B"/>
    <w:rsid w:val="003A0D97"/>
    <w:rsid w:val="003A4844"/>
    <w:rsid w:val="003A56F1"/>
    <w:rsid w:val="003A5905"/>
    <w:rsid w:val="003A5B69"/>
    <w:rsid w:val="003B07D6"/>
    <w:rsid w:val="003B647B"/>
    <w:rsid w:val="003C270E"/>
    <w:rsid w:val="003C2BCE"/>
    <w:rsid w:val="003C49EA"/>
    <w:rsid w:val="003C57E0"/>
    <w:rsid w:val="003D02EA"/>
    <w:rsid w:val="003D306C"/>
    <w:rsid w:val="003D4E0A"/>
    <w:rsid w:val="003D7AF9"/>
    <w:rsid w:val="00403979"/>
    <w:rsid w:val="00404537"/>
    <w:rsid w:val="00407461"/>
    <w:rsid w:val="00410D2F"/>
    <w:rsid w:val="00412851"/>
    <w:rsid w:val="00414315"/>
    <w:rsid w:val="00416C05"/>
    <w:rsid w:val="00417825"/>
    <w:rsid w:val="00421DC3"/>
    <w:rsid w:val="004267D5"/>
    <w:rsid w:val="004311BF"/>
    <w:rsid w:val="00435A7C"/>
    <w:rsid w:val="00437337"/>
    <w:rsid w:val="00440254"/>
    <w:rsid w:val="0044708B"/>
    <w:rsid w:val="004475B2"/>
    <w:rsid w:val="00454DEA"/>
    <w:rsid w:val="00461B6E"/>
    <w:rsid w:val="00461CEA"/>
    <w:rsid w:val="00462909"/>
    <w:rsid w:val="004649BC"/>
    <w:rsid w:val="00466E46"/>
    <w:rsid w:val="00471AC4"/>
    <w:rsid w:val="00473B8F"/>
    <w:rsid w:val="0047431C"/>
    <w:rsid w:val="0047740F"/>
    <w:rsid w:val="00486C7F"/>
    <w:rsid w:val="00487A38"/>
    <w:rsid w:val="00497823"/>
    <w:rsid w:val="004A1AD9"/>
    <w:rsid w:val="004A3E8A"/>
    <w:rsid w:val="004A639F"/>
    <w:rsid w:val="004D0F88"/>
    <w:rsid w:val="004E64FA"/>
    <w:rsid w:val="004E6D71"/>
    <w:rsid w:val="004E7B94"/>
    <w:rsid w:val="004F12C0"/>
    <w:rsid w:val="004F1723"/>
    <w:rsid w:val="004F23FC"/>
    <w:rsid w:val="004F6EFC"/>
    <w:rsid w:val="0050059B"/>
    <w:rsid w:val="00500B03"/>
    <w:rsid w:val="005029ED"/>
    <w:rsid w:val="00502BFC"/>
    <w:rsid w:val="00503285"/>
    <w:rsid w:val="005054E4"/>
    <w:rsid w:val="0050708F"/>
    <w:rsid w:val="005108D9"/>
    <w:rsid w:val="00511D88"/>
    <w:rsid w:val="00511F98"/>
    <w:rsid w:val="00513352"/>
    <w:rsid w:val="00514B5C"/>
    <w:rsid w:val="0051750E"/>
    <w:rsid w:val="00522E4D"/>
    <w:rsid w:val="00526E83"/>
    <w:rsid w:val="00527696"/>
    <w:rsid w:val="00537079"/>
    <w:rsid w:val="0054580B"/>
    <w:rsid w:val="0055270C"/>
    <w:rsid w:val="00573533"/>
    <w:rsid w:val="00576767"/>
    <w:rsid w:val="00580497"/>
    <w:rsid w:val="00590ED6"/>
    <w:rsid w:val="005913E4"/>
    <w:rsid w:val="00591EA0"/>
    <w:rsid w:val="00594CF0"/>
    <w:rsid w:val="00595CF5"/>
    <w:rsid w:val="005970AB"/>
    <w:rsid w:val="005970F1"/>
    <w:rsid w:val="005A03ED"/>
    <w:rsid w:val="005A06B2"/>
    <w:rsid w:val="005A1F58"/>
    <w:rsid w:val="005A7BEA"/>
    <w:rsid w:val="005B43C4"/>
    <w:rsid w:val="005B6432"/>
    <w:rsid w:val="005B6B51"/>
    <w:rsid w:val="005C4D92"/>
    <w:rsid w:val="005D006A"/>
    <w:rsid w:val="005D2F92"/>
    <w:rsid w:val="005D5AEF"/>
    <w:rsid w:val="005D7998"/>
    <w:rsid w:val="005E22AF"/>
    <w:rsid w:val="005E6946"/>
    <w:rsid w:val="005E6D8D"/>
    <w:rsid w:val="005F30E2"/>
    <w:rsid w:val="00600245"/>
    <w:rsid w:val="00600341"/>
    <w:rsid w:val="00602BAC"/>
    <w:rsid w:val="00603595"/>
    <w:rsid w:val="006037BD"/>
    <w:rsid w:val="0060431D"/>
    <w:rsid w:val="0060585B"/>
    <w:rsid w:val="00610326"/>
    <w:rsid w:val="00621369"/>
    <w:rsid w:val="00621AB1"/>
    <w:rsid w:val="00621AE7"/>
    <w:rsid w:val="00623B89"/>
    <w:rsid w:val="00624EB8"/>
    <w:rsid w:val="00626948"/>
    <w:rsid w:val="00626D3C"/>
    <w:rsid w:val="006363A6"/>
    <w:rsid w:val="00637910"/>
    <w:rsid w:val="00640B3D"/>
    <w:rsid w:val="0064373B"/>
    <w:rsid w:val="006503FE"/>
    <w:rsid w:val="006515CE"/>
    <w:rsid w:val="0065528A"/>
    <w:rsid w:val="006609E4"/>
    <w:rsid w:val="006611FA"/>
    <w:rsid w:val="00661C6E"/>
    <w:rsid w:val="00662021"/>
    <w:rsid w:val="00662836"/>
    <w:rsid w:val="006629DF"/>
    <w:rsid w:val="00663FA5"/>
    <w:rsid w:val="00664B1A"/>
    <w:rsid w:val="0066759A"/>
    <w:rsid w:val="006730D6"/>
    <w:rsid w:val="00674B84"/>
    <w:rsid w:val="00680136"/>
    <w:rsid w:val="006822EB"/>
    <w:rsid w:val="00685541"/>
    <w:rsid w:val="00687570"/>
    <w:rsid w:val="006A0299"/>
    <w:rsid w:val="006A1A7C"/>
    <w:rsid w:val="006A3CCC"/>
    <w:rsid w:val="006A3CEC"/>
    <w:rsid w:val="006B096C"/>
    <w:rsid w:val="006C0D16"/>
    <w:rsid w:val="006D748E"/>
    <w:rsid w:val="006E398D"/>
    <w:rsid w:val="006E421A"/>
    <w:rsid w:val="006F55EC"/>
    <w:rsid w:val="007011A3"/>
    <w:rsid w:val="007043D5"/>
    <w:rsid w:val="00704411"/>
    <w:rsid w:val="00704B44"/>
    <w:rsid w:val="00717954"/>
    <w:rsid w:val="00724737"/>
    <w:rsid w:val="00725857"/>
    <w:rsid w:val="00730A12"/>
    <w:rsid w:val="00737D04"/>
    <w:rsid w:val="00740D70"/>
    <w:rsid w:val="00743DA5"/>
    <w:rsid w:val="007462AF"/>
    <w:rsid w:val="0074687D"/>
    <w:rsid w:val="007526FE"/>
    <w:rsid w:val="00754D8F"/>
    <w:rsid w:val="007554E5"/>
    <w:rsid w:val="007632DB"/>
    <w:rsid w:val="00785FAB"/>
    <w:rsid w:val="00791DC8"/>
    <w:rsid w:val="007A4868"/>
    <w:rsid w:val="007B0C28"/>
    <w:rsid w:val="007B2EAF"/>
    <w:rsid w:val="007C0A72"/>
    <w:rsid w:val="007C2BC9"/>
    <w:rsid w:val="007D109A"/>
    <w:rsid w:val="007D316E"/>
    <w:rsid w:val="007E1D1A"/>
    <w:rsid w:val="007E2ABB"/>
    <w:rsid w:val="007F3785"/>
    <w:rsid w:val="007F3AA3"/>
    <w:rsid w:val="007F44B4"/>
    <w:rsid w:val="007F6F29"/>
    <w:rsid w:val="00806B47"/>
    <w:rsid w:val="00807476"/>
    <w:rsid w:val="008119B9"/>
    <w:rsid w:val="0081786F"/>
    <w:rsid w:val="00826F1E"/>
    <w:rsid w:val="00840B09"/>
    <w:rsid w:val="008448B2"/>
    <w:rsid w:val="0084686C"/>
    <w:rsid w:val="00847C9E"/>
    <w:rsid w:val="00850053"/>
    <w:rsid w:val="00856164"/>
    <w:rsid w:val="00872F48"/>
    <w:rsid w:val="00873F2B"/>
    <w:rsid w:val="00876AF3"/>
    <w:rsid w:val="0088156F"/>
    <w:rsid w:val="00886E59"/>
    <w:rsid w:val="00895F6A"/>
    <w:rsid w:val="00896316"/>
    <w:rsid w:val="0089755F"/>
    <w:rsid w:val="008A4965"/>
    <w:rsid w:val="008A7D24"/>
    <w:rsid w:val="008B32E3"/>
    <w:rsid w:val="008B4E52"/>
    <w:rsid w:val="008C01FC"/>
    <w:rsid w:val="008C5AD4"/>
    <w:rsid w:val="008E0837"/>
    <w:rsid w:val="008E12F4"/>
    <w:rsid w:val="008E1472"/>
    <w:rsid w:val="008E52B0"/>
    <w:rsid w:val="008F16E7"/>
    <w:rsid w:val="008F3305"/>
    <w:rsid w:val="008F4DD6"/>
    <w:rsid w:val="008F529D"/>
    <w:rsid w:val="008F7210"/>
    <w:rsid w:val="00900710"/>
    <w:rsid w:val="009027FA"/>
    <w:rsid w:val="009074A0"/>
    <w:rsid w:val="009260AD"/>
    <w:rsid w:val="00936840"/>
    <w:rsid w:val="00947BE9"/>
    <w:rsid w:val="009505DB"/>
    <w:rsid w:val="00950BC8"/>
    <w:rsid w:val="0095749F"/>
    <w:rsid w:val="009643AB"/>
    <w:rsid w:val="009645C2"/>
    <w:rsid w:val="009723A5"/>
    <w:rsid w:val="00975053"/>
    <w:rsid w:val="00976B8A"/>
    <w:rsid w:val="00981D51"/>
    <w:rsid w:val="00981FDC"/>
    <w:rsid w:val="0098281A"/>
    <w:rsid w:val="00982C17"/>
    <w:rsid w:val="00987560"/>
    <w:rsid w:val="009917E1"/>
    <w:rsid w:val="0099573B"/>
    <w:rsid w:val="00995B7C"/>
    <w:rsid w:val="009A4CDA"/>
    <w:rsid w:val="009B1BEF"/>
    <w:rsid w:val="009B36DC"/>
    <w:rsid w:val="009D3678"/>
    <w:rsid w:val="009E4FF9"/>
    <w:rsid w:val="009E6104"/>
    <w:rsid w:val="009F4FA6"/>
    <w:rsid w:val="00A0403E"/>
    <w:rsid w:val="00A046CB"/>
    <w:rsid w:val="00A0484D"/>
    <w:rsid w:val="00A04B2B"/>
    <w:rsid w:val="00A07F77"/>
    <w:rsid w:val="00A13AE3"/>
    <w:rsid w:val="00A166F5"/>
    <w:rsid w:val="00A16AC6"/>
    <w:rsid w:val="00A2172E"/>
    <w:rsid w:val="00A22015"/>
    <w:rsid w:val="00A25DA7"/>
    <w:rsid w:val="00A32A97"/>
    <w:rsid w:val="00A35BE9"/>
    <w:rsid w:val="00A5213C"/>
    <w:rsid w:val="00A5287C"/>
    <w:rsid w:val="00A57C1A"/>
    <w:rsid w:val="00A57DE7"/>
    <w:rsid w:val="00A6676A"/>
    <w:rsid w:val="00A71715"/>
    <w:rsid w:val="00A73AAF"/>
    <w:rsid w:val="00A874DB"/>
    <w:rsid w:val="00A9198F"/>
    <w:rsid w:val="00A93143"/>
    <w:rsid w:val="00A965F7"/>
    <w:rsid w:val="00A97D79"/>
    <w:rsid w:val="00AA0664"/>
    <w:rsid w:val="00AA1FFF"/>
    <w:rsid w:val="00AA4786"/>
    <w:rsid w:val="00AA6D3C"/>
    <w:rsid w:val="00AB214C"/>
    <w:rsid w:val="00AB2842"/>
    <w:rsid w:val="00AB427A"/>
    <w:rsid w:val="00AB568A"/>
    <w:rsid w:val="00AB5AAB"/>
    <w:rsid w:val="00AB6DF5"/>
    <w:rsid w:val="00AB7831"/>
    <w:rsid w:val="00AC2CC0"/>
    <w:rsid w:val="00AC2E26"/>
    <w:rsid w:val="00AC750A"/>
    <w:rsid w:val="00AC7B4B"/>
    <w:rsid w:val="00AD2F95"/>
    <w:rsid w:val="00AD416F"/>
    <w:rsid w:val="00AD67FD"/>
    <w:rsid w:val="00AD7A67"/>
    <w:rsid w:val="00AE08BF"/>
    <w:rsid w:val="00AE0BDD"/>
    <w:rsid w:val="00AE14D2"/>
    <w:rsid w:val="00AE28EE"/>
    <w:rsid w:val="00AE5909"/>
    <w:rsid w:val="00AF0A3B"/>
    <w:rsid w:val="00AF22B7"/>
    <w:rsid w:val="00AF39DE"/>
    <w:rsid w:val="00AF5445"/>
    <w:rsid w:val="00AF763F"/>
    <w:rsid w:val="00B02D24"/>
    <w:rsid w:val="00B04533"/>
    <w:rsid w:val="00B0523A"/>
    <w:rsid w:val="00B0571B"/>
    <w:rsid w:val="00B11CC9"/>
    <w:rsid w:val="00B12BDF"/>
    <w:rsid w:val="00B13F40"/>
    <w:rsid w:val="00B17533"/>
    <w:rsid w:val="00B21627"/>
    <w:rsid w:val="00B22C4A"/>
    <w:rsid w:val="00B23B07"/>
    <w:rsid w:val="00B33A9D"/>
    <w:rsid w:val="00B36508"/>
    <w:rsid w:val="00B4042F"/>
    <w:rsid w:val="00B40D63"/>
    <w:rsid w:val="00B42595"/>
    <w:rsid w:val="00B43664"/>
    <w:rsid w:val="00B44092"/>
    <w:rsid w:val="00B65570"/>
    <w:rsid w:val="00B721E3"/>
    <w:rsid w:val="00B7342C"/>
    <w:rsid w:val="00B75584"/>
    <w:rsid w:val="00B7584E"/>
    <w:rsid w:val="00B75E7F"/>
    <w:rsid w:val="00B76149"/>
    <w:rsid w:val="00B826A3"/>
    <w:rsid w:val="00B83F6A"/>
    <w:rsid w:val="00B85CBE"/>
    <w:rsid w:val="00B87663"/>
    <w:rsid w:val="00B903D3"/>
    <w:rsid w:val="00BB3098"/>
    <w:rsid w:val="00BB62E3"/>
    <w:rsid w:val="00BC240F"/>
    <w:rsid w:val="00BD0060"/>
    <w:rsid w:val="00BD12A6"/>
    <w:rsid w:val="00BD59AD"/>
    <w:rsid w:val="00BE1608"/>
    <w:rsid w:val="00BE567B"/>
    <w:rsid w:val="00BE6059"/>
    <w:rsid w:val="00BF030F"/>
    <w:rsid w:val="00BF3ADB"/>
    <w:rsid w:val="00BF65F4"/>
    <w:rsid w:val="00C02321"/>
    <w:rsid w:val="00C0590A"/>
    <w:rsid w:val="00C067EA"/>
    <w:rsid w:val="00C07383"/>
    <w:rsid w:val="00C07557"/>
    <w:rsid w:val="00C10222"/>
    <w:rsid w:val="00C14860"/>
    <w:rsid w:val="00C15AA7"/>
    <w:rsid w:val="00C178A6"/>
    <w:rsid w:val="00C17DFB"/>
    <w:rsid w:val="00C2590C"/>
    <w:rsid w:val="00C31278"/>
    <w:rsid w:val="00C33CC8"/>
    <w:rsid w:val="00C35FA1"/>
    <w:rsid w:val="00C4524E"/>
    <w:rsid w:val="00C46C17"/>
    <w:rsid w:val="00C60092"/>
    <w:rsid w:val="00C6528C"/>
    <w:rsid w:val="00C65EE4"/>
    <w:rsid w:val="00C66354"/>
    <w:rsid w:val="00C67D0E"/>
    <w:rsid w:val="00C719C9"/>
    <w:rsid w:val="00C722FD"/>
    <w:rsid w:val="00C74FC2"/>
    <w:rsid w:val="00C844E3"/>
    <w:rsid w:val="00C9073D"/>
    <w:rsid w:val="00C92460"/>
    <w:rsid w:val="00C934A7"/>
    <w:rsid w:val="00C93FC9"/>
    <w:rsid w:val="00C9573D"/>
    <w:rsid w:val="00C95BA1"/>
    <w:rsid w:val="00C96D76"/>
    <w:rsid w:val="00CA3BC4"/>
    <w:rsid w:val="00CB4AE0"/>
    <w:rsid w:val="00CB7CE4"/>
    <w:rsid w:val="00CC09FC"/>
    <w:rsid w:val="00CC1BF5"/>
    <w:rsid w:val="00CC4422"/>
    <w:rsid w:val="00CC47B6"/>
    <w:rsid w:val="00CC518A"/>
    <w:rsid w:val="00CD6018"/>
    <w:rsid w:val="00CE0A2E"/>
    <w:rsid w:val="00CE3BCD"/>
    <w:rsid w:val="00CF1C27"/>
    <w:rsid w:val="00CF7DA5"/>
    <w:rsid w:val="00D01AC5"/>
    <w:rsid w:val="00D070B4"/>
    <w:rsid w:val="00D07EC5"/>
    <w:rsid w:val="00D11BC3"/>
    <w:rsid w:val="00D16248"/>
    <w:rsid w:val="00D17027"/>
    <w:rsid w:val="00D17BF5"/>
    <w:rsid w:val="00D22F6D"/>
    <w:rsid w:val="00D256F4"/>
    <w:rsid w:val="00D31215"/>
    <w:rsid w:val="00D32484"/>
    <w:rsid w:val="00D3787A"/>
    <w:rsid w:val="00D37E32"/>
    <w:rsid w:val="00D4019D"/>
    <w:rsid w:val="00D436E1"/>
    <w:rsid w:val="00D43FAC"/>
    <w:rsid w:val="00D51908"/>
    <w:rsid w:val="00D54E44"/>
    <w:rsid w:val="00D558C7"/>
    <w:rsid w:val="00D55B7F"/>
    <w:rsid w:val="00D6333A"/>
    <w:rsid w:val="00D7203E"/>
    <w:rsid w:val="00D72C10"/>
    <w:rsid w:val="00D73A02"/>
    <w:rsid w:val="00D7476E"/>
    <w:rsid w:val="00D75A86"/>
    <w:rsid w:val="00D77E18"/>
    <w:rsid w:val="00D8258D"/>
    <w:rsid w:val="00D8308C"/>
    <w:rsid w:val="00D850AF"/>
    <w:rsid w:val="00D92C09"/>
    <w:rsid w:val="00D945EE"/>
    <w:rsid w:val="00D95C3C"/>
    <w:rsid w:val="00D95F18"/>
    <w:rsid w:val="00DA41BA"/>
    <w:rsid w:val="00DA4F37"/>
    <w:rsid w:val="00DA65A0"/>
    <w:rsid w:val="00DB6216"/>
    <w:rsid w:val="00DB644A"/>
    <w:rsid w:val="00DC0B83"/>
    <w:rsid w:val="00DC0EB7"/>
    <w:rsid w:val="00DC2058"/>
    <w:rsid w:val="00DC33BC"/>
    <w:rsid w:val="00DC66B6"/>
    <w:rsid w:val="00DD114A"/>
    <w:rsid w:val="00DD1188"/>
    <w:rsid w:val="00DD5313"/>
    <w:rsid w:val="00DD6165"/>
    <w:rsid w:val="00DE122E"/>
    <w:rsid w:val="00DE2E74"/>
    <w:rsid w:val="00DE73D1"/>
    <w:rsid w:val="00DF195F"/>
    <w:rsid w:val="00DF60E7"/>
    <w:rsid w:val="00E04208"/>
    <w:rsid w:val="00E142E7"/>
    <w:rsid w:val="00E15FB2"/>
    <w:rsid w:val="00E21F04"/>
    <w:rsid w:val="00E251A4"/>
    <w:rsid w:val="00E25342"/>
    <w:rsid w:val="00E27812"/>
    <w:rsid w:val="00E325EB"/>
    <w:rsid w:val="00E3262A"/>
    <w:rsid w:val="00E333E1"/>
    <w:rsid w:val="00E35BFE"/>
    <w:rsid w:val="00E3761D"/>
    <w:rsid w:val="00E423C4"/>
    <w:rsid w:val="00E44FA1"/>
    <w:rsid w:val="00E551F7"/>
    <w:rsid w:val="00E62814"/>
    <w:rsid w:val="00E65161"/>
    <w:rsid w:val="00E65E39"/>
    <w:rsid w:val="00E71655"/>
    <w:rsid w:val="00E7774F"/>
    <w:rsid w:val="00E80AAC"/>
    <w:rsid w:val="00E81406"/>
    <w:rsid w:val="00E83A6A"/>
    <w:rsid w:val="00E85B20"/>
    <w:rsid w:val="00E90E22"/>
    <w:rsid w:val="00E90EB4"/>
    <w:rsid w:val="00E95015"/>
    <w:rsid w:val="00E96617"/>
    <w:rsid w:val="00E9775E"/>
    <w:rsid w:val="00EA2B01"/>
    <w:rsid w:val="00EA512A"/>
    <w:rsid w:val="00EA5E84"/>
    <w:rsid w:val="00EA7A1B"/>
    <w:rsid w:val="00EA7FFE"/>
    <w:rsid w:val="00EB17BB"/>
    <w:rsid w:val="00EB3875"/>
    <w:rsid w:val="00EB656E"/>
    <w:rsid w:val="00EB6C0E"/>
    <w:rsid w:val="00EC3A7F"/>
    <w:rsid w:val="00EC3E90"/>
    <w:rsid w:val="00EC593A"/>
    <w:rsid w:val="00EC594C"/>
    <w:rsid w:val="00EC6CC2"/>
    <w:rsid w:val="00ED00E4"/>
    <w:rsid w:val="00ED0338"/>
    <w:rsid w:val="00ED1983"/>
    <w:rsid w:val="00ED6B93"/>
    <w:rsid w:val="00EE0C5A"/>
    <w:rsid w:val="00EE3C7A"/>
    <w:rsid w:val="00EE6C3B"/>
    <w:rsid w:val="00EE7BD0"/>
    <w:rsid w:val="00EF008B"/>
    <w:rsid w:val="00EF22B5"/>
    <w:rsid w:val="00EF3AC4"/>
    <w:rsid w:val="00EF3E4C"/>
    <w:rsid w:val="00F008E4"/>
    <w:rsid w:val="00F02480"/>
    <w:rsid w:val="00F03B38"/>
    <w:rsid w:val="00F06F2E"/>
    <w:rsid w:val="00F147A8"/>
    <w:rsid w:val="00F148F0"/>
    <w:rsid w:val="00F207DF"/>
    <w:rsid w:val="00F21154"/>
    <w:rsid w:val="00F2318C"/>
    <w:rsid w:val="00F251EC"/>
    <w:rsid w:val="00F31539"/>
    <w:rsid w:val="00F32E8D"/>
    <w:rsid w:val="00F33FC2"/>
    <w:rsid w:val="00F34D97"/>
    <w:rsid w:val="00F40371"/>
    <w:rsid w:val="00F441FC"/>
    <w:rsid w:val="00F44315"/>
    <w:rsid w:val="00F46289"/>
    <w:rsid w:val="00F543FE"/>
    <w:rsid w:val="00F6189E"/>
    <w:rsid w:val="00F619FA"/>
    <w:rsid w:val="00F64E5A"/>
    <w:rsid w:val="00F708E1"/>
    <w:rsid w:val="00F90240"/>
    <w:rsid w:val="00F91257"/>
    <w:rsid w:val="00F919A9"/>
    <w:rsid w:val="00F959C0"/>
    <w:rsid w:val="00F95E1E"/>
    <w:rsid w:val="00FA00ED"/>
    <w:rsid w:val="00FB0E08"/>
    <w:rsid w:val="00FB1C72"/>
    <w:rsid w:val="00FB53A4"/>
    <w:rsid w:val="00FD273F"/>
    <w:rsid w:val="00FD359C"/>
    <w:rsid w:val="00FD6900"/>
    <w:rsid w:val="00FE5341"/>
    <w:rsid w:val="00FF2E81"/>
    <w:rsid w:val="00FF6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5E9180"/>
  <w15:docId w15:val="{E475D460-16AE-428E-B9B4-1970C6ED1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" w:eastAsia="ru-RU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7570"/>
  </w:style>
  <w:style w:type="paragraph" w:styleId="1">
    <w:name w:val="heading 1"/>
    <w:basedOn w:val="a"/>
    <w:next w:val="a"/>
    <w:link w:val="10"/>
    <w:uiPriority w:val="9"/>
    <w:qFormat/>
    <w:rsid w:val="0068757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87570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87570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8757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8757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rsid w:val="0068757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7570"/>
    <w:pPr>
      <w:keepNext/>
      <w:keepLines/>
      <w:spacing w:before="120" w:after="0"/>
      <w:outlineLvl w:val="6"/>
    </w:pPr>
    <w:rPr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7570"/>
    <w:pPr>
      <w:keepNext/>
      <w:keepLines/>
      <w:spacing w:before="120" w:after="0"/>
      <w:outlineLvl w:val="7"/>
    </w:pPr>
    <w:rPr>
      <w:b/>
      <w:b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7570"/>
    <w:pPr>
      <w:keepNext/>
      <w:keepLines/>
      <w:spacing w:before="120" w:after="0"/>
      <w:outlineLvl w:val="8"/>
    </w:pPr>
    <w:rPr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8757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rsid w:val="00687570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Normal (Web)"/>
    <w:basedOn w:val="a"/>
    <w:uiPriority w:val="99"/>
    <w:unhideWhenUsed/>
    <w:rsid w:val="00E966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8">
    <w:name w:val="List Paragraph"/>
    <w:basedOn w:val="a"/>
    <w:uiPriority w:val="34"/>
    <w:qFormat/>
    <w:rsid w:val="004E6D71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295FCD"/>
    <w:rPr>
      <w:color w:val="0000FF"/>
      <w:u w:val="single"/>
    </w:rPr>
  </w:style>
  <w:style w:type="character" w:styleId="aa">
    <w:name w:val="Emphasis"/>
    <w:basedOn w:val="a0"/>
    <w:uiPriority w:val="20"/>
    <w:qFormat/>
    <w:rsid w:val="00687570"/>
    <w:rPr>
      <w:i/>
      <w:iCs/>
      <w:color w:val="auto"/>
    </w:rPr>
  </w:style>
  <w:style w:type="character" w:customStyle="1" w:styleId="mw-headline">
    <w:name w:val="mw-headline"/>
    <w:basedOn w:val="a0"/>
    <w:rsid w:val="00DC2058"/>
  </w:style>
  <w:style w:type="character" w:customStyle="1" w:styleId="mw-editsection">
    <w:name w:val="mw-editsection"/>
    <w:basedOn w:val="a0"/>
    <w:rsid w:val="00DC2058"/>
  </w:style>
  <w:style w:type="character" w:customStyle="1" w:styleId="mw-editsection-bracket">
    <w:name w:val="mw-editsection-bracket"/>
    <w:basedOn w:val="a0"/>
    <w:rsid w:val="00DC2058"/>
  </w:style>
  <w:style w:type="character" w:customStyle="1" w:styleId="mw-editsection-divider">
    <w:name w:val="mw-editsection-divider"/>
    <w:basedOn w:val="a0"/>
    <w:rsid w:val="00DC2058"/>
  </w:style>
  <w:style w:type="character" w:styleId="ab">
    <w:name w:val="Strong"/>
    <w:basedOn w:val="a0"/>
    <w:uiPriority w:val="22"/>
    <w:qFormat/>
    <w:rsid w:val="00687570"/>
    <w:rPr>
      <w:b/>
      <w:bCs/>
      <w:color w:val="auto"/>
    </w:rPr>
  </w:style>
  <w:style w:type="paragraph" w:customStyle="1" w:styleId="paragraph--ndmii">
    <w:name w:val="paragraph--ndmii"/>
    <w:basedOn w:val="a"/>
    <w:rsid w:val="000863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nobr--seipe">
    <w:name w:val="nobr--seipe"/>
    <w:basedOn w:val="a0"/>
    <w:rsid w:val="00086339"/>
  </w:style>
  <w:style w:type="paragraph" w:styleId="ac">
    <w:name w:val="TOC Heading"/>
    <w:basedOn w:val="1"/>
    <w:next w:val="a"/>
    <w:uiPriority w:val="39"/>
    <w:unhideWhenUsed/>
    <w:qFormat/>
    <w:rsid w:val="00687570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4E6D71"/>
    <w:pPr>
      <w:spacing w:after="100"/>
      <w:ind w:left="440"/>
    </w:pPr>
  </w:style>
  <w:style w:type="character" w:customStyle="1" w:styleId="10">
    <w:name w:val="Заголовок 1 Знак"/>
    <w:basedOn w:val="a0"/>
    <w:link w:val="1"/>
    <w:uiPriority w:val="9"/>
    <w:rsid w:val="00687570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8757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687570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68757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rsid w:val="00687570"/>
    <w:rPr>
      <w:rFonts w:asciiTheme="majorHAnsi" w:eastAsiaTheme="majorEastAsia" w:hAnsiTheme="majorHAnsi" w:cstheme="majorBidi"/>
      <w:b/>
      <w:bCs/>
    </w:rPr>
  </w:style>
  <w:style w:type="character" w:customStyle="1" w:styleId="60">
    <w:name w:val="Заголовок 6 Знак"/>
    <w:basedOn w:val="a0"/>
    <w:link w:val="6"/>
    <w:uiPriority w:val="9"/>
    <w:rsid w:val="0068757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70">
    <w:name w:val="Заголовок 7 Знак"/>
    <w:basedOn w:val="a0"/>
    <w:link w:val="7"/>
    <w:uiPriority w:val="9"/>
    <w:semiHidden/>
    <w:rsid w:val="00687570"/>
    <w:rPr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687570"/>
    <w:rPr>
      <w:b/>
      <w:bCs/>
    </w:rPr>
  </w:style>
  <w:style w:type="character" w:customStyle="1" w:styleId="90">
    <w:name w:val="Заголовок 9 Знак"/>
    <w:basedOn w:val="a0"/>
    <w:link w:val="9"/>
    <w:uiPriority w:val="9"/>
    <w:semiHidden/>
    <w:rsid w:val="00687570"/>
    <w:rPr>
      <w:i/>
      <w:iCs/>
    </w:rPr>
  </w:style>
  <w:style w:type="paragraph" w:styleId="ad">
    <w:name w:val="caption"/>
    <w:basedOn w:val="a"/>
    <w:next w:val="a"/>
    <w:uiPriority w:val="35"/>
    <w:semiHidden/>
    <w:unhideWhenUsed/>
    <w:qFormat/>
    <w:rsid w:val="00687570"/>
    <w:rPr>
      <w:b/>
      <w:bCs/>
      <w:sz w:val="18"/>
      <w:szCs w:val="18"/>
    </w:rPr>
  </w:style>
  <w:style w:type="character" w:customStyle="1" w:styleId="a4">
    <w:name w:val="Заголовок Знак"/>
    <w:basedOn w:val="a0"/>
    <w:link w:val="a3"/>
    <w:uiPriority w:val="10"/>
    <w:rsid w:val="00687570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687570"/>
    <w:rPr>
      <w:rFonts w:asciiTheme="majorHAnsi" w:eastAsiaTheme="majorEastAsia" w:hAnsiTheme="majorHAnsi" w:cstheme="majorBidi"/>
      <w:sz w:val="24"/>
      <w:szCs w:val="24"/>
    </w:rPr>
  </w:style>
  <w:style w:type="paragraph" w:styleId="ae">
    <w:name w:val="No Spacing"/>
    <w:uiPriority w:val="1"/>
    <w:qFormat/>
    <w:rsid w:val="00687570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687570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687570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68757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af0">
    <w:name w:val="Выделенная цитата Знак"/>
    <w:basedOn w:val="a0"/>
    <w:link w:val="af"/>
    <w:uiPriority w:val="30"/>
    <w:rsid w:val="00687570"/>
    <w:rPr>
      <w:rFonts w:asciiTheme="majorHAnsi" w:eastAsiaTheme="majorEastAsia" w:hAnsiTheme="majorHAnsi" w:cstheme="majorBidi"/>
      <w:sz w:val="26"/>
      <w:szCs w:val="26"/>
    </w:rPr>
  </w:style>
  <w:style w:type="character" w:styleId="af1">
    <w:name w:val="Subtle Emphasis"/>
    <w:basedOn w:val="a0"/>
    <w:uiPriority w:val="19"/>
    <w:qFormat/>
    <w:rsid w:val="00687570"/>
    <w:rPr>
      <w:i/>
      <w:iCs/>
      <w:color w:val="auto"/>
    </w:rPr>
  </w:style>
  <w:style w:type="character" w:styleId="af2">
    <w:name w:val="Intense Emphasis"/>
    <w:basedOn w:val="a0"/>
    <w:uiPriority w:val="21"/>
    <w:qFormat/>
    <w:rsid w:val="00687570"/>
    <w:rPr>
      <w:b/>
      <w:bCs/>
      <w:i/>
      <w:iCs/>
      <w:color w:val="auto"/>
    </w:rPr>
  </w:style>
  <w:style w:type="character" w:styleId="af3">
    <w:name w:val="Subtle Reference"/>
    <w:basedOn w:val="a0"/>
    <w:uiPriority w:val="31"/>
    <w:qFormat/>
    <w:rsid w:val="00687570"/>
    <w:rPr>
      <w:smallCaps/>
      <w:color w:val="auto"/>
      <w:u w:val="single" w:color="7F7F7F" w:themeColor="text1" w:themeTint="80"/>
    </w:rPr>
  </w:style>
  <w:style w:type="character" w:styleId="af4">
    <w:name w:val="Intense Reference"/>
    <w:basedOn w:val="a0"/>
    <w:uiPriority w:val="32"/>
    <w:qFormat/>
    <w:rsid w:val="00687570"/>
    <w:rPr>
      <w:b/>
      <w:bCs/>
      <w:smallCaps/>
      <w:color w:val="auto"/>
      <w:u w:val="single"/>
    </w:rPr>
  </w:style>
  <w:style w:type="character" w:styleId="af5">
    <w:name w:val="Book Title"/>
    <w:basedOn w:val="a0"/>
    <w:uiPriority w:val="33"/>
    <w:qFormat/>
    <w:rsid w:val="00687570"/>
    <w:rPr>
      <w:b/>
      <w:bCs/>
      <w:smallCaps/>
      <w:color w:val="auto"/>
    </w:rPr>
  </w:style>
  <w:style w:type="paragraph" w:styleId="11">
    <w:name w:val="toc 1"/>
    <w:basedOn w:val="a"/>
    <w:next w:val="a"/>
    <w:autoRedefine/>
    <w:uiPriority w:val="39"/>
    <w:unhideWhenUsed/>
    <w:rsid w:val="0068757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7570"/>
    <w:pPr>
      <w:spacing w:after="100"/>
      <w:ind w:left="220"/>
    </w:pPr>
  </w:style>
  <w:style w:type="character" w:styleId="af6">
    <w:name w:val="FollowedHyperlink"/>
    <w:basedOn w:val="a0"/>
    <w:uiPriority w:val="99"/>
    <w:semiHidden/>
    <w:unhideWhenUsed/>
    <w:rsid w:val="00B36508"/>
    <w:rPr>
      <w:color w:val="800080" w:themeColor="followedHyperlink"/>
      <w:u w:val="single"/>
    </w:rPr>
  </w:style>
  <w:style w:type="character" w:customStyle="1" w:styleId="no-wikidata">
    <w:name w:val="no-wikidata"/>
    <w:basedOn w:val="a0"/>
    <w:rsid w:val="00936840"/>
  </w:style>
  <w:style w:type="character" w:styleId="HTML">
    <w:name w:val="HTML Code"/>
    <w:basedOn w:val="a0"/>
    <w:uiPriority w:val="99"/>
    <w:semiHidden/>
    <w:unhideWhenUsed/>
    <w:rsid w:val="00936840"/>
    <w:rPr>
      <w:rFonts w:ascii="Courier New" w:eastAsia="Times New Roman" w:hAnsi="Courier New" w:cs="Courier New"/>
      <w:sz w:val="20"/>
      <w:szCs w:val="20"/>
    </w:rPr>
  </w:style>
  <w:style w:type="character" w:customStyle="1" w:styleId="noprint">
    <w:name w:val="noprint"/>
    <w:basedOn w:val="a0"/>
    <w:rsid w:val="00936840"/>
  </w:style>
  <w:style w:type="paragraph" w:styleId="HTML0">
    <w:name w:val="HTML Preformatted"/>
    <w:basedOn w:val="a"/>
    <w:link w:val="HTML1"/>
    <w:uiPriority w:val="99"/>
    <w:semiHidden/>
    <w:unhideWhenUsed/>
    <w:rsid w:val="002F11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F11F9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token">
    <w:name w:val="token"/>
    <w:basedOn w:val="a0"/>
    <w:rsid w:val="00C67D0E"/>
  </w:style>
  <w:style w:type="table" w:styleId="af7">
    <w:name w:val="Table Grid"/>
    <w:basedOn w:val="a1"/>
    <w:uiPriority w:val="39"/>
    <w:rsid w:val="00221C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Строгий1"/>
    <w:basedOn w:val="a0"/>
    <w:rsid w:val="00D3787A"/>
  </w:style>
  <w:style w:type="paragraph" w:styleId="af8">
    <w:name w:val="header"/>
    <w:basedOn w:val="a"/>
    <w:link w:val="af9"/>
    <w:uiPriority w:val="99"/>
    <w:unhideWhenUsed/>
    <w:rsid w:val="00E15F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E15FB2"/>
  </w:style>
  <w:style w:type="paragraph" w:styleId="afa">
    <w:name w:val="footer"/>
    <w:basedOn w:val="a"/>
    <w:link w:val="afb"/>
    <w:uiPriority w:val="99"/>
    <w:unhideWhenUsed/>
    <w:rsid w:val="00E15F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E15FB2"/>
  </w:style>
  <w:style w:type="paragraph" w:styleId="afc">
    <w:name w:val="Balloon Text"/>
    <w:basedOn w:val="a"/>
    <w:link w:val="afd"/>
    <w:uiPriority w:val="99"/>
    <w:semiHidden/>
    <w:unhideWhenUsed/>
    <w:rsid w:val="005029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5029ED"/>
    <w:rPr>
      <w:rFonts w:ascii="Segoe UI" w:hAnsi="Segoe UI" w:cs="Segoe UI"/>
      <w:sz w:val="18"/>
      <w:szCs w:val="18"/>
    </w:rPr>
  </w:style>
  <w:style w:type="character" w:customStyle="1" w:styleId="attribute">
    <w:name w:val="attribute"/>
    <w:basedOn w:val="a0"/>
    <w:rsid w:val="006E421A"/>
  </w:style>
  <w:style w:type="character" w:styleId="afe">
    <w:name w:val="annotation reference"/>
    <w:basedOn w:val="a0"/>
    <w:uiPriority w:val="99"/>
    <w:semiHidden/>
    <w:unhideWhenUsed/>
    <w:rsid w:val="00314FEC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314FEC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sid w:val="00314FEC"/>
    <w:rPr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314FEC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314FE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9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417">
          <w:marLeft w:val="0"/>
          <w:marRight w:val="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7894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09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7788667">
              <w:marLeft w:val="45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319580">
          <w:marLeft w:val="0"/>
          <w:marRight w:val="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1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105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0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2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7703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5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1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8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460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5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0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8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4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5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1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4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6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6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92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6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3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ECMAScript" TargetMode="External"/><Relationship Id="rId117" Type="http://schemas.openxmlformats.org/officeDocument/2006/relationships/image" Target="media/image78.png"/><Relationship Id="rId21" Type="http://schemas.openxmlformats.org/officeDocument/2006/relationships/hyperlink" Target="https://developer.mozilla.org/ru/docs/orphaned/Glossary/Dynamic_programming_language" TargetMode="External"/><Relationship Id="rId42" Type="http://schemas.openxmlformats.org/officeDocument/2006/relationships/hyperlink" Target="https://commons.wikimedia.org/wiki/File:Visual_Studio_Code_1.35_icon.svg?uselang=ru" TargetMode="External"/><Relationship Id="rId47" Type="http://schemas.openxmlformats.org/officeDocument/2006/relationships/hyperlink" Target="https://ru.wikipedia.org/wiki/%D0%AF%D0%B4%D1%80%D0%BE_Linux" TargetMode="External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hyperlink" Target="https://github.com/jasonkarns/css-reset" TargetMode="External"/><Relationship Id="rId89" Type="http://schemas.openxmlformats.org/officeDocument/2006/relationships/image" Target="media/image50.png"/><Relationship Id="rId112" Type="http://schemas.openxmlformats.org/officeDocument/2006/relationships/image" Target="media/image73.png"/><Relationship Id="rId133" Type="http://schemas.openxmlformats.org/officeDocument/2006/relationships/image" Target="media/image92.png"/><Relationship Id="rId138" Type="http://schemas.openxmlformats.org/officeDocument/2006/relationships/hyperlink" Target="https://www.browserstack.com/live" TargetMode="External"/><Relationship Id="rId154" Type="http://schemas.openxmlformats.org/officeDocument/2006/relationships/hyperlink" Target="https://developer.mozilla.org/" TargetMode="External"/><Relationship Id="rId159" Type="http://schemas.openxmlformats.org/officeDocument/2006/relationships/hyperlink" Target="https://gb.ru/lessons/353893" TargetMode="External"/><Relationship Id="rId16" Type="http://schemas.openxmlformats.org/officeDocument/2006/relationships/image" Target="media/image4.png"/><Relationship Id="rId107" Type="http://schemas.openxmlformats.org/officeDocument/2006/relationships/image" Target="media/image68.png"/><Relationship Id="rId11" Type="http://schemas.openxmlformats.org/officeDocument/2006/relationships/hyperlink" Target="https://home.web.cern.ch/fr/science/computing/info.cern.ch" TargetMode="External"/><Relationship Id="rId32" Type="http://schemas.openxmlformats.org/officeDocument/2006/relationships/hyperlink" Target="http://meyerweb.com/eric/tools/css/reset/" TargetMode="External"/><Relationship Id="rId37" Type="http://schemas.openxmlformats.org/officeDocument/2006/relationships/hyperlink" Target="http://stylus-lang.com/" TargetMode="External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3.png"/><Relationship Id="rId123" Type="http://schemas.microsoft.com/office/2011/relationships/commentsExtended" Target="commentsExtended.xml"/><Relationship Id="rId128" Type="http://schemas.openxmlformats.org/officeDocument/2006/relationships/image" Target="media/image87.png"/><Relationship Id="rId144" Type="http://schemas.openxmlformats.org/officeDocument/2006/relationships/image" Target="media/image98.png"/><Relationship Id="rId149" Type="http://schemas.openxmlformats.org/officeDocument/2006/relationships/hyperlink" Target="https://www.gwi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160" Type="http://schemas.openxmlformats.org/officeDocument/2006/relationships/hyperlink" Target="https://gb.ru/lessons/381992" TargetMode="External"/><Relationship Id="rId22" Type="http://schemas.openxmlformats.org/officeDocument/2006/relationships/hyperlink" Target="https://developer.mozilla.org/ru/docs/Glossary/HTML" TargetMode="External"/><Relationship Id="rId27" Type="http://schemas.openxmlformats.org/officeDocument/2006/relationships/hyperlink" Target="https://ru.wikipedia.org/wiki/ECMA-262" TargetMode="External"/><Relationship Id="rId43" Type="http://schemas.openxmlformats.org/officeDocument/2006/relationships/image" Target="media/image14.png"/><Relationship Id="rId48" Type="http://schemas.openxmlformats.org/officeDocument/2006/relationships/hyperlink" Target="https://git-scm.com/downloads/guis/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113" Type="http://schemas.openxmlformats.org/officeDocument/2006/relationships/image" Target="media/image74.png"/><Relationship Id="rId118" Type="http://schemas.openxmlformats.org/officeDocument/2006/relationships/image" Target="media/image79.png"/><Relationship Id="rId134" Type="http://schemas.openxmlformats.org/officeDocument/2006/relationships/hyperlink" Target="https://www.artlebedev.ru/typograf/" TargetMode="External"/><Relationship Id="rId139" Type="http://schemas.openxmlformats.org/officeDocument/2006/relationships/image" Target="media/image95.png"/><Relationship Id="rId80" Type="http://schemas.openxmlformats.org/officeDocument/2006/relationships/image" Target="media/image43.png"/><Relationship Id="rId85" Type="http://schemas.openxmlformats.org/officeDocument/2006/relationships/hyperlink" Target="https://github.com/jasonkarns/css-reset" TargetMode="External"/><Relationship Id="rId150" Type="http://schemas.openxmlformats.org/officeDocument/2006/relationships/hyperlink" Target="https://habr.com/ru/companies/otus/articles/674748/" TargetMode="External"/><Relationship Id="rId155" Type="http://schemas.openxmlformats.org/officeDocument/2006/relationships/hyperlink" Target="https://ru.bem.info/methodology/" TargetMode="External"/><Relationship Id="rId12" Type="http://schemas.openxmlformats.org/officeDocument/2006/relationships/hyperlink" Target="https://ru.wikipedia.org/wiki/%D0%A6%D0%95%D0%A0%D0%9D" TargetMode="External"/><Relationship Id="rId17" Type="http://schemas.openxmlformats.org/officeDocument/2006/relationships/image" Target="media/image5.png"/><Relationship Id="rId33" Type="http://schemas.openxmlformats.org/officeDocument/2006/relationships/hyperlink" Target="https://github.com/necolas/normalize.css/" TargetMode="External"/><Relationship Id="rId38" Type="http://schemas.openxmlformats.org/officeDocument/2006/relationships/hyperlink" Target="http://postcss.org/" TargetMode="External"/><Relationship Id="rId59" Type="http://schemas.openxmlformats.org/officeDocument/2006/relationships/image" Target="media/image25.png"/><Relationship Id="rId103" Type="http://schemas.openxmlformats.org/officeDocument/2006/relationships/image" Target="media/image64.png"/><Relationship Id="rId108" Type="http://schemas.openxmlformats.org/officeDocument/2006/relationships/image" Target="media/image69.png"/><Relationship Id="rId124" Type="http://schemas.openxmlformats.org/officeDocument/2006/relationships/image" Target="media/image83.png"/><Relationship Id="rId129" Type="http://schemas.openxmlformats.org/officeDocument/2006/relationships/image" Target="media/image88.png"/><Relationship Id="rId54" Type="http://schemas.openxmlformats.org/officeDocument/2006/relationships/image" Target="media/image20.png"/><Relationship Id="rId70" Type="http://schemas.openxmlformats.org/officeDocument/2006/relationships/hyperlink" Target="https://ru.bem.info/methodology/key-concepts/" TargetMode="External"/><Relationship Id="rId75" Type="http://schemas.openxmlformats.org/officeDocument/2006/relationships/image" Target="media/image38.png"/><Relationship Id="rId91" Type="http://schemas.openxmlformats.org/officeDocument/2006/relationships/image" Target="media/image52.png"/><Relationship Id="rId96" Type="http://schemas.openxmlformats.org/officeDocument/2006/relationships/image" Target="media/image57.png"/><Relationship Id="rId140" Type="http://schemas.openxmlformats.org/officeDocument/2006/relationships/hyperlink" Target="https://pagespeed.web.dev/?hl=ru" TargetMode="External"/><Relationship Id="rId145" Type="http://schemas.openxmlformats.org/officeDocument/2006/relationships/hyperlink" Target="https://art-replica.vercel.app/" TargetMode="External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commons.wikimedia.org/wiki/File:Unofficial_JavaScript_logo_2.svg?uselang=ru" TargetMode="External"/><Relationship Id="rId28" Type="http://schemas.openxmlformats.org/officeDocument/2006/relationships/hyperlink" Target="https://commons.wikimedia.org/wiki/File:HTML5_logo_and_wordmark.svg?uselang=ru" TargetMode="External"/><Relationship Id="rId36" Type="http://schemas.openxmlformats.org/officeDocument/2006/relationships/hyperlink" Target="https://lesscss.org/" TargetMode="External"/><Relationship Id="rId49" Type="http://schemas.openxmlformats.org/officeDocument/2006/relationships/image" Target="media/image16.png"/><Relationship Id="rId57" Type="http://schemas.openxmlformats.org/officeDocument/2006/relationships/image" Target="media/image23.png"/><Relationship Id="rId106" Type="http://schemas.openxmlformats.org/officeDocument/2006/relationships/image" Target="media/image67.png"/><Relationship Id="rId114" Type="http://schemas.openxmlformats.org/officeDocument/2006/relationships/image" Target="media/image75.png"/><Relationship Id="rId119" Type="http://schemas.openxmlformats.org/officeDocument/2006/relationships/image" Target="media/image80.png"/><Relationship Id="rId127" Type="http://schemas.openxmlformats.org/officeDocument/2006/relationships/image" Target="media/image86.png"/><Relationship Id="rId10" Type="http://schemas.openxmlformats.org/officeDocument/2006/relationships/image" Target="media/image1.png"/><Relationship Id="rId31" Type="http://schemas.openxmlformats.org/officeDocument/2006/relationships/image" Target="media/image9.png"/><Relationship Id="rId44" Type="http://schemas.openxmlformats.org/officeDocument/2006/relationships/hyperlink" Target="https://commons.wikimedia.org/wiki/File:Git-logo.svg?uselang=ru" TargetMode="External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7.png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122" Type="http://schemas.openxmlformats.org/officeDocument/2006/relationships/comments" Target="comments.xml"/><Relationship Id="rId130" Type="http://schemas.openxmlformats.org/officeDocument/2006/relationships/image" Target="media/image89.png"/><Relationship Id="rId135" Type="http://schemas.openxmlformats.org/officeDocument/2006/relationships/image" Target="media/image93.png"/><Relationship Id="rId143" Type="http://schemas.openxmlformats.org/officeDocument/2006/relationships/hyperlink" Target="https://art-replica.vercel.app/" TargetMode="External"/><Relationship Id="rId148" Type="http://schemas.openxmlformats.org/officeDocument/2006/relationships/hyperlink" Target="https://doka.guide/" TargetMode="External"/><Relationship Id="rId151" Type="http://schemas.openxmlformats.org/officeDocument/2006/relationships/hyperlink" Target="https://itrack.ru/rating-cms/" TargetMode="External"/><Relationship Id="rId156" Type="http://schemas.openxmlformats.org/officeDocument/2006/relationships/hyperlink" Target="https://www.altexsoft.com/blog/progressive-web-apps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hyperlink" Target="https://itrack.ru/" TargetMode="External"/><Relationship Id="rId39" Type="http://schemas.openxmlformats.org/officeDocument/2006/relationships/image" Target="media/image11.png"/><Relationship Id="rId109" Type="http://schemas.openxmlformats.org/officeDocument/2006/relationships/image" Target="media/image70.png"/><Relationship Id="rId34" Type="http://schemas.openxmlformats.org/officeDocument/2006/relationships/image" Target="media/image10.png"/><Relationship Id="rId50" Type="http://schemas.openxmlformats.org/officeDocument/2006/relationships/hyperlink" Target="https://commons.wikimedia.org/wiki/File:Figma-logo.svg?uselang=ru" TargetMode="External"/><Relationship Id="rId55" Type="http://schemas.openxmlformats.org/officeDocument/2006/relationships/image" Target="media/image21.png"/><Relationship Id="rId76" Type="http://schemas.openxmlformats.org/officeDocument/2006/relationships/image" Target="media/image39.png"/><Relationship Id="rId97" Type="http://schemas.openxmlformats.org/officeDocument/2006/relationships/image" Target="media/image58.png"/><Relationship Id="rId104" Type="http://schemas.openxmlformats.org/officeDocument/2006/relationships/image" Target="media/image65.png"/><Relationship Id="rId120" Type="http://schemas.openxmlformats.org/officeDocument/2006/relationships/image" Target="media/image81.png"/><Relationship Id="rId125" Type="http://schemas.openxmlformats.org/officeDocument/2006/relationships/image" Target="media/image84.png"/><Relationship Id="rId141" Type="http://schemas.openxmlformats.org/officeDocument/2006/relationships/image" Target="media/image96.png"/><Relationship Id="rId146" Type="http://schemas.openxmlformats.org/officeDocument/2006/relationships/hyperlink" Target="https://learn.javascript.ru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bem.info/methodology/key-concepts/" TargetMode="External"/><Relationship Id="rId92" Type="http://schemas.openxmlformats.org/officeDocument/2006/relationships/image" Target="media/image53.png"/><Relationship Id="rId162" Type="http://schemas.microsoft.com/office/2011/relationships/people" Target="people.xml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image" Target="media/image7.png"/><Relationship Id="rId40" Type="http://schemas.openxmlformats.org/officeDocument/2006/relationships/image" Target="media/image12.png"/><Relationship Id="rId45" Type="http://schemas.openxmlformats.org/officeDocument/2006/relationships/image" Target="media/image15.png"/><Relationship Id="rId66" Type="http://schemas.openxmlformats.org/officeDocument/2006/relationships/image" Target="media/image32.png"/><Relationship Id="rId87" Type="http://schemas.openxmlformats.org/officeDocument/2006/relationships/image" Target="media/image48.png"/><Relationship Id="rId110" Type="http://schemas.openxmlformats.org/officeDocument/2006/relationships/image" Target="media/image71.png"/><Relationship Id="rId115" Type="http://schemas.openxmlformats.org/officeDocument/2006/relationships/image" Target="media/image76.png"/><Relationship Id="rId131" Type="http://schemas.openxmlformats.org/officeDocument/2006/relationships/image" Target="media/image90.png"/><Relationship Id="rId136" Type="http://schemas.openxmlformats.org/officeDocument/2006/relationships/hyperlink" Target="https://validator.w3.org/" TargetMode="External"/><Relationship Id="rId157" Type="http://schemas.openxmlformats.org/officeDocument/2006/relationships/hyperlink" Target="https://gb.ru/users/teachers/25a4c1e5-b124-40de-9ccf-e2f71e526480" TargetMode="External"/><Relationship Id="rId61" Type="http://schemas.openxmlformats.org/officeDocument/2006/relationships/image" Target="media/image27.png"/><Relationship Id="rId82" Type="http://schemas.openxmlformats.org/officeDocument/2006/relationships/image" Target="media/image45.png"/><Relationship Id="rId152" Type="http://schemas.openxmlformats.org/officeDocument/2006/relationships/hyperlink" Target="https://developer.mozilla.org/" TargetMode="External"/><Relationship Id="rId19" Type="http://schemas.openxmlformats.org/officeDocument/2006/relationships/hyperlink" Target="https://itrack.ru/" TargetMode="External"/><Relationship Id="rId14" Type="http://schemas.openxmlformats.org/officeDocument/2006/relationships/hyperlink" Target="https://ru.wikipedia.org/wiki/%D0%9A%D0%B0%D1%82%D0%B0%D0%BB%D0%BE%D0%B3_%D1%80%D0%B5%D1%81%D1%83%D1%80%D1%81%D0%BE%D0%B2_%D0%B2_%D0%98%D0%BD%D1%82%D0%B5%D1%80%D0%BD%D0%B5%D1%82%D0%B5" TargetMode="External"/><Relationship Id="rId30" Type="http://schemas.openxmlformats.org/officeDocument/2006/relationships/hyperlink" Target="https://commons.wikimedia.org/wiki/File:CSS3_logo_and_wordmark.svg?uselang=ru" TargetMode="External"/><Relationship Id="rId35" Type="http://schemas.openxmlformats.org/officeDocument/2006/relationships/hyperlink" Target="https://sass-lang.com/" TargetMode="External"/><Relationship Id="rId56" Type="http://schemas.openxmlformats.org/officeDocument/2006/relationships/image" Target="media/image22.png"/><Relationship Id="rId77" Type="http://schemas.openxmlformats.org/officeDocument/2006/relationships/image" Target="media/image40.png"/><Relationship Id="rId100" Type="http://schemas.openxmlformats.org/officeDocument/2006/relationships/image" Target="media/image61.png"/><Relationship Id="rId105" Type="http://schemas.openxmlformats.org/officeDocument/2006/relationships/image" Target="media/image66.png"/><Relationship Id="rId126" Type="http://schemas.openxmlformats.org/officeDocument/2006/relationships/image" Target="media/image85.png"/><Relationship Id="rId147" Type="http://schemas.openxmlformats.org/officeDocument/2006/relationships/hyperlink" Target="https://www.w3schools.co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ru.bem.info/methodology/key-concepts/" TargetMode="External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121" Type="http://schemas.openxmlformats.org/officeDocument/2006/relationships/image" Target="media/image82.png"/><Relationship Id="rId142" Type="http://schemas.openxmlformats.org/officeDocument/2006/relationships/image" Target="media/image9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ru.wikipedia.org/wiki/ECMA_International" TargetMode="External"/><Relationship Id="rId46" Type="http://schemas.openxmlformats.org/officeDocument/2006/relationships/hyperlink" Target="https://ru.wikipedia.org/wiki/%D0%A2%D0%BE%D1%80%D0%B2%D0%B0%D0%BB%D1%8C%D0%B4%D1%81,_%D0%9B%D0%B8%D0%BD%D1%83%D1%81" TargetMode="External"/><Relationship Id="rId67" Type="http://schemas.openxmlformats.org/officeDocument/2006/relationships/image" Target="media/image33.png"/><Relationship Id="rId116" Type="http://schemas.openxmlformats.org/officeDocument/2006/relationships/image" Target="media/image77.png"/><Relationship Id="rId137" Type="http://schemas.openxmlformats.org/officeDocument/2006/relationships/image" Target="media/image94.png"/><Relationship Id="rId158" Type="http://schemas.openxmlformats.org/officeDocument/2006/relationships/hyperlink" Target="https://gb.ru/lessons/291597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3.png"/><Relationship Id="rId62" Type="http://schemas.openxmlformats.org/officeDocument/2006/relationships/image" Target="media/image28.png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111" Type="http://schemas.openxmlformats.org/officeDocument/2006/relationships/image" Target="media/image72.png"/><Relationship Id="rId132" Type="http://schemas.openxmlformats.org/officeDocument/2006/relationships/image" Target="media/image91.png"/><Relationship Id="rId153" Type="http://schemas.openxmlformats.org/officeDocument/2006/relationships/hyperlink" Target="https://developer.mozilla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38015-507F-41F1-8C80-A81DBF677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70</Pages>
  <Words>10107</Words>
  <Characters>57615</Characters>
  <Application>Microsoft Office Word</Application>
  <DocSecurity>0</DocSecurity>
  <Lines>480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21</cp:revision>
  <dcterms:created xsi:type="dcterms:W3CDTF">2024-02-26T15:51:00Z</dcterms:created>
  <dcterms:modified xsi:type="dcterms:W3CDTF">2024-02-27T18:34:00Z</dcterms:modified>
</cp:coreProperties>
</file>